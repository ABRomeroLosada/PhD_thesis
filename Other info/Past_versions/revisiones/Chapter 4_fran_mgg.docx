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8.jpeg" ContentType="image/jpeg"/>
  <Override PartName="/word/media/image10.png" ContentType="image/png"/>
  <Override PartName="/word/media/image6.png" ContentType="image/png"/>
  <Override PartName="/word/media/image7.png" ContentType="image/png"/>
  <Override PartName="/word/media/image9.jpeg" ContentType="image/jpeg"/>
  <Override PartName="/word/comments.xml" ContentType="application/vnd.openxmlformats-officedocument.wordprocessingml.comments+xml"/>
  <Override PartName="/word/commentsExtended.xml" ContentType="application/vnd.openxmlformats-officedocument.wordprocessingml.commentsExtended+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numPr>
          <w:ilvl w:val="1"/>
          <w:numId w:val="2"/>
        </w:numPr>
        <w:spacing w:before="200" w:after="120"/>
        <w:contextualSpacing/>
        <w:rPr/>
      </w:pPr>
      <w:r>
        <w:rPr/>
        <w:t>Chapter 4: Diurnal and seasonal multi-omic integration with physiological data.</w:t>
      </w:r>
    </w:p>
    <w:p>
      <w:pPr>
        <w:pStyle w:val="BodyText"/>
        <w:rPr/>
      </w:pPr>
      <w:r>
        <w:rPr/>
        <w:t xml:space="preserve">In the last two chapters, an in-depth analysis and discussion have been carried out on rhythms present in proteins and transcripts abundance profiles. Distinct behaviors between the proteome and the transcriptome, with patent time offsets have been identified. These observations emphasize the significance of both transcriptional and post-transcriptional regulation in governing </w:t>
      </w:r>
      <w:commentRangeStart w:id="0"/>
      <w:r>
        <w:rPr/>
        <w:t>biological rhythms in particular and the biology of an organism in general</w:t>
      </w:r>
      <w:r>
        <w:rPr/>
      </w:r>
      <w:commentRangeEnd w:id="0"/>
      <w:r>
        <w:commentReference w:id="0"/>
      </w:r>
      <w:r>
        <w:rPr/>
        <w:t>. In order to attain a comprehensive understanding of how some biological processes are regulated by seasonal variations in diel cycles, it is imperative to integrate the above mentioned multi-omic data with the dynamics of physiological processes. Such integration serves not only as a biological validation of computational omics analysis but also as a crucial component in unraveling the intricate organization present in biological systems in general and the response to diel cycles in particular.</w:t>
      </w:r>
    </w:p>
    <w:p>
      <w:pPr>
        <w:pStyle w:val="Heading3"/>
        <w:numPr>
          <w:ilvl w:val="2"/>
          <w:numId w:val="2"/>
        </w:numPr>
        <w:rPr/>
      </w:pPr>
      <w:bookmarkStart w:id="0" w:name="__RefHeading___Toc14452_3955999102"/>
      <w:bookmarkEnd w:id="0"/>
      <w:r>
        <w:rPr/>
        <w:t xml:space="preserve">Cell Division Cycle (CDC) of </w:t>
      </w:r>
      <w:r>
        <w:rPr>
          <w:i/>
          <w:iCs/>
        </w:rPr>
        <w:t xml:space="preserve">Ostreococcus tauri </w:t>
      </w:r>
      <w:r>
        <w:rPr/>
        <w:t>under seasonal variations in diel cycles</w:t>
      </w:r>
    </w:p>
    <w:p>
      <w:pPr>
        <w:pStyle w:val="BodyText"/>
        <w:rPr/>
      </w:pPr>
      <w:r>
        <w:rPr/>
        <w:t xml:space="preserve">The cell division cycle (CDC) is a highly regulated sequence of processes that govern cell proliferation being conserved across eukaryotes.  The impact of diel cycles on cell division has been studied in various phyla, including plants and microalgae such as </w:t>
      </w:r>
      <w:r>
        <w:rPr>
          <w:i/>
          <w:iCs/>
        </w:rPr>
        <w:t>Chlamydomonas, Euglena</w:t>
      </w:r>
      <w:r>
        <w:rPr/>
        <w:t xml:space="preserve"> and </w:t>
      </w:r>
      <w:r>
        <w:rPr>
          <w:i/>
          <w:iCs/>
        </w:rPr>
        <w:t>Gonyaulax</w:t>
      </w:r>
      <w:r>
        <w:rPr/>
        <w:t xml:space="preserve"> (Bruce, 1970; Edmunds &amp; Laval-Martin, 2019; Fung-Uceda et al., 2018; Homma &amp; Hastings, 1989)⁠ as well as in mice and humans (Fu et al., 2005; Matsuo et al., 2003)⁠. </w:t>
      </w:r>
    </w:p>
    <w:p>
      <w:pPr>
        <w:pStyle w:val="BodyText"/>
        <w:rPr/>
      </w:pPr>
      <w:r>
        <w:rPr/>
        <w:t xml:space="preserve">Nevertheless, the confirmation that circadian regulation controls cell division has been a topic of controversy in some organisms, such as the common microalgae model organism, </w:t>
      </w:r>
      <w:r>
        <w:rPr>
          <w:i/>
          <w:iCs/>
        </w:rPr>
        <w:t>Chlamydomonas reinhardtii.</w:t>
      </w:r>
      <w:r>
        <w:rPr/>
        <w:t xml:space="preserve"> While some studies have concluded that the cell division cycle of this microalgae is subject to circadian regulation (Bruce, 1970)</w:t>
      </w:r>
      <w:r>
        <w:rPr>
          <w:rFonts w:ascii="Liberation Serif" w:hAnsi="Liberation Serif"/>
          <w:color w:val="000000"/>
          <w:shd w:fill="FFFFFF" w:val="clear"/>
        </w:rPr>
        <w:t>⁠</w:t>
      </w:r>
      <w:r>
        <w:rPr/>
        <w:t xml:space="preserve">, others have proposed that the observed periodicity is linked to cyclic changes in energy status, resulting from circadian regulation of photosynthesis (Spudich &amp; Sager, 1980)⁠. </w:t>
      </w:r>
    </w:p>
    <w:p>
      <w:pPr>
        <w:pStyle w:val="BodyText"/>
        <w:rPr/>
      </w:pPr>
      <w:commentRangeStart w:id="1"/>
      <w:r>
        <w:rPr/>
        <w:t>Currently, it is widely accepted the existence of patent evidence regarding direct regulation exerted by the circadian clock over cell cycle progression in nearly all organisms, including photosynthetic ones</w:t>
      </w:r>
      <w:r>
        <w:rPr/>
      </w:r>
      <w:commentRangeEnd w:id="1"/>
      <w:r>
        <w:commentReference w:id="1"/>
      </w:r>
      <w:r>
        <w:rPr/>
        <w:t>. This regulation has been shown to persist under free-running conditions and present the ability to synchronize with different photoperiods (Roenneberg &amp; Merrow, 2005)⁠, regardless of photosynthetic capacity. The cell division cycle, therefore, possesses a complex regulatory mechanism comprising robust circadian clock regulation as well as light-dependence in photosynthetic organisms, since light serves as their primary energy source. (Goto &amp; Johnson, 1995; Hagiwara et al., 2002; Moulager et al., 2007, 2010)⁠. In line with the results presented in Chapter 2, the expression patterns of DNA replication genes remained rhythmic under constant light (ANEXO)</w:t>
      </w:r>
      <w:commentRangeStart w:id="3"/>
      <w:r>
        <w:rPr/>
        <w:commentReference w:id="2"/>
      </w:r>
      <w:r>
        <w:rPr/>
      </w:r>
      <w:ins w:id="0" w:author="Autoría desconocida" w:date="2023-12-04T13:09:12Z">
        <w:commentRangeEnd w:id="3"/>
        <w:r>
          <w:commentReference w:id="3"/>
        </w:r>
        <w:r>
          <w:rPr/>
          <w:commentReference w:id="4"/>
        </w:r>
      </w:ins>
      <w:r>
        <w:rPr/>
        <w:t>, while their rhythmicity was disrupted being strongly repressed under constant darkness similar to previously reported results</w:t>
      </w:r>
      <w:ins w:id="1" w:author="Unknown Author" w:date="2023-11-21T08:12:57Z">
        <w:r>
          <w:rPr/>
          <w:t xml:space="preserve"> </w:t>
        </w:r>
      </w:ins>
      <w:r>
        <w:rPr/>
        <w:t>(Roenneberg &amp; Merrow, 2005)</w:t>
      </w:r>
      <w:del w:id="2" w:author="Mercedes García" w:date="2023-10-27T09:44:00Z">
        <w:r>
          <w:rPr/>
          <w:delText>⁠rupted</w:delText>
        </w:r>
      </w:del>
      <w:del w:id="3" w:author="Unknown Author" w:date="2023-11-21T08:12:54Z">
        <w:r>
          <w:rPr/>
          <w:delText xml:space="preserve"> under constant darkness</w:delText>
        </w:r>
      </w:del>
      <w:r>
        <w:rPr/>
        <w:t xml:space="preserve">. This observation supports the notion that a light stimulus is necessary to sustain rhythmicity under free-running conditions, which </w:t>
      </w:r>
      <w:commentRangeStart w:id="5"/>
      <w:r>
        <w:rPr/>
        <w:t xml:space="preserve">is in agreement </w:t>
      </w:r>
      <w:r>
        <w:rPr/>
      </w:r>
      <w:commentRangeEnd w:id="5"/>
      <w:r>
        <w:commentReference w:id="5"/>
      </w:r>
      <w:r>
        <w:rPr/>
        <w:t>with the complex regulatory mechanism that the cell division cycle (CDC) present in photosynthetic organisms.</w:t>
      </w:r>
    </w:p>
    <w:p>
      <w:pPr>
        <w:pStyle w:val="BodyText"/>
        <w:rPr/>
      </w:pPr>
      <w:r>
        <w:rPr/>
        <w:t xml:space="preserve">The CDC of </w:t>
      </w:r>
      <w:r>
        <w:rPr>
          <w:i/>
          <w:iCs/>
        </w:rPr>
        <w:t>Ostreococcus</w:t>
      </w:r>
      <w:r>
        <w:rPr/>
        <w:t xml:space="preserve"> follows the typical phases of a simple binary fission. Initially, there is a Gap 1 (G1) phase that is dependent on the light-energy status, during which the cell undergoes growth and commitment occurs</w:t>
      </w:r>
      <w:del w:id="4" w:author="Mercedes García" w:date="2023-10-27T09:58:00Z">
        <w:r>
          <w:rPr/>
          <w:delText xml:space="preserve"> </w:delText>
        </w:r>
      </w:del>
      <w:r>
        <w:rPr/>
        <w:t xml:space="preserve"> (Moulager et al., 2007)⁠. In cell division cycle studies, the term commitment refers to the moment when the cell, taking into consideration its energy status, decides whether is ready or not to continue with the progression of the cell division cycle. Once cells are committed, cell division is not impaired by darkness. Consequently, if commitment is achieved, G1 phase is followed by the DNA Synthesis or S phase where DNA replication takes place. The initiation of the S phase is typically timed several hours after sunrise (Moulager et al., 2007, 2010)⁠. After DNA replication is completed, cells enter the final Gap 2 and Mitotic (G2|M) phase, where they prepare for cell division (G2) and undergo mitosis (M). These two phases are often considered together since they are the shortest and most challenging to distinguish using common techniques. </w:t>
      </w:r>
    </w:p>
    <w:p>
      <w:pPr>
        <w:pStyle w:val="BodyText"/>
        <w:rPr/>
      </w:pPr>
      <w:r>
        <w:rPr/>
        <w:t xml:space="preserve">In all eukaryotes, the progression of cells through the cell division cycle is controlled by cyclins and cyclin-dependent kinases (CDKs). </w:t>
      </w:r>
      <w:r>
        <w:rPr>
          <w:i/>
          <w:iCs/>
        </w:rPr>
        <w:t xml:space="preserve">Ostreococcus tauri </w:t>
      </w:r>
      <w:r>
        <w:rPr/>
        <w:t>possesses an extremely limited set of cyclins and CDKs, with only a single copy of each gene (Robbens et al., 2005)⁠. Additional</w:t>
      </w:r>
      <w:ins w:id="5" w:author="Mercedes García" w:date="2023-10-27T10:09:00Z">
        <w:r>
          <w:rPr/>
          <w:t>l</w:t>
        </w:r>
      </w:ins>
      <w:r>
        <w:rPr/>
        <w:t>y, the genome of</w:t>
      </w:r>
      <w:r>
        <w:rPr>
          <w:i/>
          <w:iCs/>
        </w:rPr>
        <w:t xml:space="preserve"> Ostreococcus</w:t>
      </w:r>
      <w:r>
        <w:rPr/>
        <w:t xml:space="preserve"> contains a</w:t>
      </w:r>
      <w:r>
        <w:rPr>
          <w:bCs/>
          <w:color w:val="000000"/>
          <w:shd w:fill="FFFFFF" w:val="clear"/>
        </w:rPr>
        <w:t xml:space="preserve"> canonical cell division control protein 25 (CDC25), which is not present in plants (Khadaroo et al., 2004)⁠, and a plant-specific CDKB (Corellou et al., 2005)⁠. </w:t>
      </w:r>
    </w:p>
    <w:p>
      <w:pPr>
        <w:pStyle w:val="BodyText"/>
        <w:rPr/>
      </w:pPr>
      <w:r>
        <w:rPr>
          <w:bCs/>
          <w:color w:val="000000"/>
          <w:shd w:fill="FFFFFF" w:val="clear"/>
        </w:rPr>
        <w:t>In the preceding chapters, genes and proteins involved in DNA replication (S phase) have been highlighted several times. Now, in order to validate these observations, an estimation of the distribution of cells in each phase over diel cycle</w:t>
      </w:r>
      <w:del w:id="6" w:author="Mercedes García" w:date="2023-10-27T10:10:00Z">
        <w:r>
          <w:rPr>
            <w:bCs/>
            <w:color w:val="000000"/>
            <w:shd w:fill="FFFFFF" w:val="clear"/>
          </w:rPr>
          <w:delText>s</w:delText>
        </w:r>
      </w:del>
      <w:r>
        <w:rPr>
          <w:bCs/>
          <w:color w:val="000000"/>
          <w:shd w:fill="FFFFFF" w:val="clear"/>
        </w:rPr>
        <w:t xml:space="preserve"> </w:t>
      </w:r>
      <w:del w:id="7" w:author="Mercedes García" w:date="2023-10-27T10:10:00Z">
        <w:r>
          <w:rPr>
            <w:bCs/>
            <w:color w:val="000000"/>
            <w:shd w:fill="FFFFFF" w:val="clear"/>
          </w:rPr>
          <w:delText xml:space="preserve">is </w:delText>
        </w:r>
      </w:del>
      <w:ins w:id="8" w:author="Mercedes García" w:date="2023-10-27T10:10:00Z">
        <w:r>
          <w:rPr>
            <w:bCs/>
            <w:color w:val="000000"/>
            <w:shd w:fill="FFFFFF" w:val="clear"/>
          </w:rPr>
          <w:t xml:space="preserve">was </w:t>
        </w:r>
      </w:ins>
      <w:r>
        <w:rPr>
          <w:bCs/>
          <w:color w:val="000000"/>
          <w:shd w:fill="FFFFFF" w:val="clear"/>
        </w:rPr>
        <w:t xml:space="preserve">conducted. This integration unveils the adaptation of the cell division cycle in </w:t>
      </w:r>
      <w:r>
        <w:rPr>
          <w:bCs/>
          <w:i/>
          <w:iCs/>
          <w:color w:val="000000"/>
          <w:shd w:fill="FFFFFF" w:val="clear"/>
        </w:rPr>
        <w:t>Ostreococcus</w:t>
      </w:r>
      <w:r>
        <w:rPr>
          <w:bCs/>
          <w:color w:val="000000"/>
          <w:shd w:fill="FFFFFF" w:val="clear"/>
        </w:rPr>
        <w:t xml:space="preserve"> to different seasons and contributes to unraveling the molecular mechanisms of circadian regulation of cell division in microalgae.</w:t>
      </w:r>
    </w:p>
    <w:p>
      <w:pPr>
        <w:pStyle w:val="Heading4"/>
        <w:numPr>
          <w:ilvl w:val="3"/>
          <w:numId w:val="2"/>
        </w:numPr>
        <w:rPr/>
      </w:pPr>
      <w:bookmarkStart w:id="1" w:name="__RefHeading___Toc14454_3955999102"/>
      <w:bookmarkEnd w:id="1"/>
      <w:r>
        <w:rPr/>
        <w:t>Temporal program of cell division cycle under summer and winter photoperiod</w:t>
      </w:r>
    </w:p>
    <w:p>
      <w:pPr>
        <w:pStyle w:val="BodyText"/>
        <w:rPr>
          <w:bCs/>
        </w:rPr>
      </w:pPr>
      <w:r>
        <w:rPr>
          <w:rStyle w:val="Emphasis"/>
          <w:bCs/>
          <w:i w:val="false"/>
          <w:iCs w:val="false"/>
          <w:color w:val="000000"/>
          <w:shd w:fill="FFFFFF" w:val="clear"/>
        </w:rPr>
        <w:t xml:space="preserve">The phases of the cell division cycle were determined by estimating the DNA content of cells through flow cytometry, and the division of chloroplasts was observed using fluorescence microscopy, as outlined in Materials and Methods section. The rhythmicity analysis was conducted using data obtained from samples collected over three </w:t>
      </w:r>
      <w:ins w:id="9" w:author="Unknown Author" w:date="2023-11-21T08:17:42Z">
        <w:r>
          <w:rPr>
            <w:rStyle w:val="Emphasis"/>
            <w:bCs/>
            <w:i w:val="false"/>
            <w:iCs w:val="false"/>
            <w:color w:val="000000"/>
            <w:shd w:fill="FFFFFF" w:val="clear"/>
          </w:rPr>
          <w:t xml:space="preserve">consecutive </w:t>
        </w:r>
      </w:ins>
      <w:r>
        <w:rPr>
          <w:rStyle w:val="Emphasis"/>
          <w:bCs/>
          <w:i w:val="false"/>
          <w:iCs w:val="false"/>
          <w:color w:val="000000"/>
          <w:shd w:fill="FFFFFF" w:val="clear"/>
        </w:rPr>
        <w:t xml:space="preserve">days </w:t>
      </w:r>
      <w:del w:id="10" w:author="Unknown Author" w:date="2023-11-21T08:17:49Z">
        <w:r>
          <w:rPr>
            <w:rStyle w:val="Emphasis"/>
            <w:bCs/>
            <w:i w:val="false"/>
            <w:iCs w:val="false"/>
            <w:color w:val="000000"/>
            <w:shd w:fill="FFFFFF" w:val="clear"/>
          </w:rPr>
          <w:delText>in a row</w:delText>
        </w:r>
      </w:del>
      <w:r>
        <w:rPr>
          <w:rStyle w:val="Emphasis"/>
          <w:bCs/>
          <w:i w:val="false"/>
          <w:iCs w:val="false"/>
          <w:color w:val="000000"/>
          <w:shd w:fill="FFFFFF" w:val="clear"/>
        </w:rPr>
        <w:t xml:space="preserve"> </w:t>
      </w:r>
      <w:del w:id="11" w:author="Autoría desconocida" w:date="2023-12-04T13:23:13Z">
        <w:r>
          <w:rPr>
            <w:rStyle w:val="Emphasis"/>
            <w:bCs/>
            <w:i w:val="false"/>
            <w:iCs w:val="false"/>
            <w:color w:val="000000"/>
            <w:shd w:fill="FFFFFF" w:val="clear"/>
          </w:rPr>
          <w:commentReference w:id="6"/>
        </w:r>
      </w:del>
      <w:r>
        <w:rPr>
          <w:rStyle w:val="Emphasis"/>
          <w:bCs/>
          <w:i w:val="false"/>
          <w:iCs w:val="false"/>
          <w:color w:val="000000"/>
          <w:shd w:fill="FFFFFF" w:val="clear"/>
        </w:rPr>
        <w:t>under light-dark cycles.</w:t>
      </w:r>
    </w:p>
    <w:p>
      <w:pPr>
        <w:pStyle w:val="BodyText"/>
        <w:rPr>
          <w:bCs/>
        </w:rPr>
      </w:pPr>
      <w:r>
        <w:rPr>
          <w:rStyle w:val="Emphasis"/>
          <w:bCs/>
          <w:i w:val="false"/>
          <w:iCs w:val="false"/>
          <w:color w:val="000000"/>
          <w:shd w:fill="FFFFFF" w:val="clear"/>
        </w:rPr>
        <w:t>During the summer photoperiod, the G1, S, and G2|M phases exhibit</w:t>
      </w:r>
      <w:ins w:id="12" w:author="Mercedes García" w:date="2023-10-27T10:15:00Z">
        <w:r>
          <w:rPr>
            <w:rStyle w:val="Emphasis"/>
            <w:bCs/>
            <w:i w:val="false"/>
            <w:iCs w:val="false"/>
            <w:color w:val="000000"/>
            <w:shd w:fill="FFFFFF" w:val="clear"/>
          </w:rPr>
          <w:t>ed</w:t>
        </w:r>
      </w:ins>
      <w:r>
        <w:rPr>
          <w:rStyle w:val="Emphasis"/>
          <w:bCs/>
          <w:i w:val="false"/>
          <w:iCs w:val="false"/>
          <w:color w:val="000000"/>
          <w:shd w:fill="FFFFFF" w:val="clear"/>
        </w:rPr>
        <w:t xml:space="preserve"> noteworthy rhythmic profiles, with p-values of </w:t>
      </w:r>
      <w:ins w:id="13" w:author="Unknown Author" w:date="2023-11-21T08:21:25Z">
        <w:r>
          <w:rPr>
            <w:rStyle w:val="Emphasis"/>
            <w:bCs/>
            <w:i w:val="false"/>
            <w:iCs w:val="false"/>
            <w:color w:val="000000"/>
            <w:shd w:fill="FFFFFF" w:val="clear"/>
          </w:rPr>
          <w:t>9.14</w:t>
        </w:r>
      </w:ins>
      <w:del w:id="14" w:author="Unknown Author" w:date="2023-11-21T08:21:33Z">
        <w:r>
          <w:rPr>
            <w:rStyle w:val="Emphasis"/>
            <w:bCs/>
            <w:i w:val="false"/>
            <w:iCs w:val="false"/>
            <w:color w:val="000000"/>
            <w:shd w:fill="FFFFFF" w:val="clear"/>
          </w:rPr>
          <w:delText>2.96</w:delText>
        </w:r>
      </w:del>
      <w:r>
        <w:rPr>
          <w:rStyle w:val="Emphasis"/>
          <w:bCs/>
          <w:i w:val="false"/>
          <w:iCs w:val="false"/>
          <w:color w:val="000000"/>
          <w:shd w:fill="FFFFFF" w:val="clear"/>
        </w:rPr>
        <w:t>x10</w:t>
      </w:r>
      <w:r>
        <w:rPr>
          <w:rStyle w:val="Emphasis"/>
          <w:bCs/>
          <w:i w:val="false"/>
          <w:iCs w:val="false"/>
          <w:color w:val="000000"/>
          <w:shd w:fill="FFFFFF" w:val="clear"/>
          <w:vertAlign w:val="superscript"/>
        </w:rPr>
        <w:t>-6</w:t>
      </w:r>
      <w:r>
        <w:rPr>
          <w:rStyle w:val="Emphasis"/>
          <w:bCs/>
          <w:i w:val="false"/>
          <w:iCs w:val="false"/>
          <w:color w:val="000000"/>
          <w:shd w:fill="FFFFFF" w:val="clear"/>
        </w:rPr>
        <w:t xml:space="preserve">, </w:t>
      </w:r>
      <w:ins w:id="15" w:author="Unknown Author" w:date="2023-11-21T08:21:40Z">
        <w:r>
          <w:rPr>
            <w:rStyle w:val="Emphasis"/>
            <w:bCs/>
            <w:i w:val="false"/>
            <w:iCs w:val="false"/>
            <w:color w:val="000000"/>
            <w:shd w:fill="FFFFFF" w:val="clear"/>
          </w:rPr>
          <w:t>4.45</w:t>
        </w:r>
      </w:ins>
      <w:del w:id="16" w:author="Unknown Author" w:date="2023-11-21T08:21:42Z">
        <w:r>
          <w:rPr>
            <w:rStyle w:val="Emphasis"/>
            <w:bCs/>
            <w:i w:val="false"/>
            <w:iCs w:val="false"/>
            <w:color w:val="000000"/>
            <w:shd w:fill="FFFFFF" w:val="clear"/>
          </w:rPr>
          <w:delText>3.84</w:delText>
        </w:r>
      </w:del>
      <w:r>
        <w:rPr>
          <w:rStyle w:val="Emphasis"/>
          <w:bCs/>
          <w:i w:val="false"/>
          <w:iCs w:val="false"/>
          <w:color w:val="000000"/>
          <w:shd w:fill="FFFFFF" w:val="clear"/>
        </w:rPr>
        <w:t>x10</w:t>
      </w:r>
      <w:r>
        <w:rPr>
          <w:rStyle w:val="Emphasis"/>
          <w:bCs/>
          <w:i w:val="false"/>
          <w:iCs w:val="false"/>
          <w:color w:val="000000"/>
          <w:shd w:fill="FFFFFF" w:val="clear"/>
          <w:vertAlign w:val="superscript"/>
        </w:rPr>
        <w:t>-</w:t>
      </w:r>
      <w:ins w:id="17" w:author="Unknown Author" w:date="2023-11-21T08:21:45Z">
        <w:r>
          <w:rPr>
            <w:rStyle w:val="Emphasis"/>
            <w:bCs/>
            <w:i w:val="false"/>
            <w:iCs w:val="false"/>
            <w:color w:val="000000"/>
            <w:shd w:fill="FFFFFF" w:val="clear"/>
            <w:vertAlign w:val="superscript"/>
          </w:rPr>
          <w:t>6</w:t>
        </w:r>
      </w:ins>
      <w:del w:id="18" w:author="Unknown Author" w:date="2023-11-21T08:21:46Z">
        <w:r>
          <w:rPr>
            <w:rStyle w:val="Emphasis"/>
            <w:bCs/>
            <w:i w:val="false"/>
            <w:iCs w:val="false"/>
            <w:color w:val="000000"/>
            <w:shd w:fill="FFFFFF" w:val="clear"/>
            <w:vertAlign w:val="superscript"/>
          </w:rPr>
          <w:delText>4</w:delText>
        </w:r>
      </w:del>
      <w:r>
        <w:rPr>
          <w:rStyle w:val="Emphasis"/>
          <w:bCs/>
          <w:i w:val="false"/>
          <w:iCs w:val="false"/>
          <w:color w:val="000000"/>
          <w:shd w:fill="FFFFFF" w:val="clear"/>
        </w:rPr>
        <w:t xml:space="preserve"> and </w:t>
      </w:r>
      <w:ins w:id="19" w:author="Unknown Author" w:date="2023-11-21T08:21:52Z">
        <w:r>
          <w:rPr>
            <w:rStyle w:val="Emphasis"/>
            <w:bCs/>
            <w:i w:val="false"/>
            <w:iCs w:val="false"/>
            <w:color w:val="000000"/>
            <w:shd w:fill="FFFFFF" w:val="clear"/>
          </w:rPr>
          <w:t>1.53x10</w:t>
        </w:r>
      </w:ins>
      <w:ins w:id="20" w:author="Unknown Author" w:date="2023-11-21T08:21:52Z">
        <w:r>
          <w:rPr>
            <w:rStyle w:val="Emphasis"/>
            <w:bCs/>
            <w:i w:val="false"/>
            <w:iCs w:val="false"/>
            <w:color w:val="000000"/>
            <w:shd w:fill="FFFFFF" w:val="clear"/>
            <w:vertAlign w:val="superscript"/>
          </w:rPr>
          <w:t>-3</w:t>
        </w:r>
      </w:ins>
      <w:del w:id="21" w:author="Unknown Author" w:date="2023-11-21T08:22:03Z">
        <w:r>
          <w:rPr>
            <w:rStyle w:val="Emphasis"/>
            <w:bCs/>
            <w:i w:val="false"/>
            <w:iCs w:val="false"/>
            <w:color w:val="000000"/>
            <w:shd w:fill="FFFFFF" w:val="clear"/>
            <w:vertAlign w:val="superscript"/>
          </w:rPr>
          <w:delText>0.017</w:delText>
        </w:r>
      </w:del>
      <w:r>
        <w:rPr>
          <w:rStyle w:val="Emphasis"/>
          <w:bCs/>
          <w:i w:val="false"/>
          <w:iCs w:val="false"/>
          <w:color w:val="000000"/>
          <w:shd w:fill="FFFFFF" w:val="clear"/>
        </w:rPr>
        <w:t xml:space="preserve">, respectively. Conversely, under the winter photoperiod, only the G1 and S phases </w:t>
      </w:r>
      <w:r>
        <w:rPr/>
        <w:commentReference w:id="7"/>
      </w:r>
      <w:r>
        <w:rPr>
          <w:rStyle w:val="Emphasis"/>
          <w:bCs/>
          <w:i w:val="false"/>
          <w:iCs w:val="false"/>
          <w:color w:val="000000"/>
          <w:shd w:fill="FFFFFF" w:val="clear"/>
        </w:rPr>
        <w:t>demonstrate</w:t>
      </w:r>
      <w:ins w:id="22" w:author="Mercedes García" w:date="2023-10-27T10:15:00Z">
        <w:r>
          <w:rPr>
            <w:rStyle w:val="Emphasis"/>
            <w:bCs/>
            <w:i w:val="false"/>
            <w:iCs w:val="false"/>
            <w:color w:val="000000"/>
            <w:shd w:fill="FFFFFF" w:val="clear"/>
          </w:rPr>
          <w:t>d</w:t>
        </w:r>
      </w:ins>
      <w:r>
        <w:rPr>
          <w:rStyle w:val="Emphasis"/>
          <w:bCs/>
          <w:i w:val="false"/>
          <w:iCs w:val="false"/>
          <w:color w:val="000000"/>
          <w:shd w:fill="FFFFFF" w:val="clear"/>
        </w:rPr>
        <w:t xml:space="preserve"> significant rhythmicity, with p-values of </w:t>
      </w:r>
      <w:ins w:id="23" w:author="Unknown Author" w:date="2023-11-21T08:22:14Z">
        <w:r>
          <w:rPr>
            <w:rStyle w:val="Emphasis"/>
            <w:bCs/>
            <w:i w:val="false"/>
            <w:iCs w:val="false"/>
            <w:color w:val="000000"/>
            <w:shd w:fill="FFFFFF" w:val="clear"/>
          </w:rPr>
          <w:t>9.07</w:t>
        </w:r>
      </w:ins>
      <w:del w:id="24" w:author="Unknown Author" w:date="2023-11-21T08:22:18Z">
        <w:r>
          <w:rPr>
            <w:rStyle w:val="Emphasis"/>
            <w:bCs/>
            <w:i w:val="false"/>
            <w:iCs w:val="false"/>
            <w:color w:val="000000"/>
            <w:shd w:fill="FFFFFF" w:val="clear"/>
          </w:rPr>
          <w:delText>3.08</w:delText>
        </w:r>
      </w:del>
      <w:r>
        <w:rPr>
          <w:rStyle w:val="Emphasis"/>
          <w:bCs/>
          <w:i w:val="false"/>
          <w:iCs w:val="false"/>
          <w:color w:val="000000"/>
          <w:shd w:fill="FFFFFF" w:val="clear"/>
        </w:rPr>
        <w:t>x10</w:t>
      </w:r>
      <w:r>
        <w:rPr>
          <w:rStyle w:val="Emphasis"/>
          <w:bCs/>
          <w:i w:val="false"/>
          <w:iCs w:val="false"/>
          <w:color w:val="000000"/>
          <w:shd w:fill="FFFFFF" w:val="clear"/>
          <w:vertAlign w:val="superscript"/>
        </w:rPr>
        <w:t>-</w:t>
      </w:r>
      <w:ins w:id="25" w:author="Unknown Author" w:date="2023-11-21T08:22:20Z">
        <w:r>
          <w:rPr>
            <w:rStyle w:val="Emphasis"/>
            <w:bCs/>
            <w:i w:val="false"/>
            <w:iCs w:val="false"/>
            <w:color w:val="000000"/>
            <w:shd w:fill="FFFFFF" w:val="clear"/>
            <w:vertAlign w:val="superscript"/>
          </w:rPr>
          <w:t>6</w:t>
        </w:r>
      </w:ins>
      <w:del w:id="26" w:author="Unknown Author" w:date="2023-11-21T08:22:20Z">
        <w:r>
          <w:rPr>
            <w:rStyle w:val="Emphasis"/>
            <w:bCs/>
            <w:i w:val="false"/>
            <w:iCs w:val="false"/>
            <w:color w:val="000000"/>
            <w:shd w:fill="FFFFFF" w:val="clear"/>
            <w:vertAlign w:val="superscript"/>
          </w:rPr>
          <w:delText>3</w:delText>
        </w:r>
      </w:del>
      <w:r>
        <w:rPr>
          <w:rStyle w:val="Emphasis"/>
          <w:bCs/>
          <w:i w:val="false"/>
          <w:iCs w:val="false"/>
          <w:color w:val="000000"/>
          <w:shd w:fill="FFFFFF" w:val="clear"/>
        </w:rPr>
        <w:t xml:space="preserve"> and </w:t>
      </w:r>
      <w:ins w:id="27" w:author="Unknown Author" w:date="2023-11-21T08:22:27Z">
        <w:r>
          <w:rPr>
            <w:rStyle w:val="Emphasis"/>
            <w:bCs/>
            <w:i w:val="false"/>
            <w:iCs w:val="false"/>
            <w:color w:val="000000"/>
            <w:shd w:fill="FFFFFF" w:val="clear"/>
          </w:rPr>
          <w:t>8.69x10</w:t>
        </w:r>
      </w:ins>
      <w:ins w:id="28" w:author="Unknown Author" w:date="2023-11-21T08:22:27Z">
        <w:r>
          <w:rPr>
            <w:rStyle w:val="Emphasis"/>
            <w:bCs/>
            <w:i w:val="false"/>
            <w:iCs w:val="false"/>
            <w:color w:val="000000"/>
            <w:shd w:fill="FFFFFF" w:val="clear"/>
            <w:vertAlign w:val="superscript"/>
          </w:rPr>
          <w:t>-4</w:t>
        </w:r>
      </w:ins>
      <w:del w:id="29" w:author="Unknown Author" w:date="2023-11-21T08:22:41Z">
        <w:r>
          <w:rPr>
            <w:rStyle w:val="Emphasis"/>
            <w:bCs/>
            <w:i w:val="false"/>
            <w:iCs w:val="false"/>
            <w:color w:val="000000"/>
            <w:shd w:fill="FFFFFF" w:val="clear"/>
            <w:vertAlign w:val="superscript"/>
          </w:rPr>
          <w:delText>0.067</w:delText>
        </w:r>
      </w:del>
      <w:r>
        <w:rPr>
          <w:rStyle w:val="Emphasis"/>
          <w:bCs/>
          <w:i w:val="false"/>
          <w:iCs w:val="false"/>
          <w:color w:val="000000"/>
          <w:shd w:fill="FFFFFF" w:val="clear"/>
        </w:rPr>
        <w:t xml:space="preserve">, respectively. Consistent with the findings from transcriptomic and proteomic analyses, a decline in synchronization, characterized by a reduction in amplitude, </w:t>
      </w:r>
      <w:del w:id="30" w:author="Mercedes García" w:date="2023-10-27T10:15:00Z">
        <w:r>
          <w:rPr>
            <w:rStyle w:val="Emphasis"/>
            <w:bCs/>
            <w:i w:val="false"/>
            <w:iCs w:val="false"/>
            <w:color w:val="000000"/>
            <w:shd w:fill="FFFFFF" w:val="clear"/>
          </w:rPr>
          <w:delText xml:space="preserve">is </w:delText>
        </w:r>
      </w:del>
      <w:ins w:id="31" w:author="Mercedes García" w:date="2023-10-27T10:15:00Z">
        <w:r>
          <w:rPr>
            <w:rStyle w:val="Emphasis"/>
            <w:bCs/>
            <w:i w:val="false"/>
            <w:iCs w:val="false"/>
            <w:color w:val="000000"/>
            <w:shd w:fill="FFFFFF" w:val="clear"/>
          </w:rPr>
          <w:t xml:space="preserve">was </w:t>
        </w:r>
      </w:ins>
      <w:r>
        <w:rPr>
          <w:rStyle w:val="Emphasis"/>
          <w:bCs/>
          <w:i w:val="false"/>
          <w:iCs w:val="false"/>
          <w:color w:val="000000"/>
          <w:shd w:fill="FFFFFF" w:val="clear"/>
        </w:rPr>
        <w:t xml:space="preserve">evident under </w:t>
      </w:r>
      <w:del w:id="32" w:author="Unknown Author" w:date="2023-11-21T08:23:09Z">
        <w:r>
          <w:rPr>
            <w:rStyle w:val="Emphasis"/>
            <w:bCs/>
            <w:i w:val="false"/>
            <w:iCs w:val="false"/>
            <w:color w:val="000000"/>
            <w:shd w:fill="FFFFFF" w:val="clear"/>
          </w:rPr>
          <w:delText xml:space="preserve">the </w:delText>
        </w:r>
      </w:del>
      <w:r>
        <w:rPr>
          <w:rStyle w:val="Emphasis"/>
          <w:bCs/>
          <w:i w:val="false"/>
          <w:iCs w:val="false"/>
          <w:color w:val="000000"/>
          <w:shd w:fill="FFFFFF" w:val="clear"/>
        </w:rPr>
        <w:t>winter</w:t>
      </w:r>
      <w:ins w:id="33" w:author="Unknown Author" w:date="2023-11-21T08:23:11Z">
        <w:r>
          <w:rPr>
            <w:rStyle w:val="Emphasis"/>
            <w:bCs/>
            <w:i w:val="false"/>
            <w:iCs w:val="false"/>
            <w:color w:val="000000"/>
            <w:shd w:fill="FFFFFF" w:val="clear"/>
          </w:rPr>
          <w:t xml:space="preserve"> short day</w:t>
        </w:r>
      </w:ins>
      <w:r>
        <w:rPr>
          <w:rStyle w:val="Emphasis"/>
          <w:bCs/>
          <w:i w:val="false"/>
          <w:iCs w:val="false"/>
          <w:color w:val="000000"/>
          <w:shd w:fill="FFFFFF" w:val="clear"/>
        </w:rPr>
        <w:t xml:space="preserve"> photoperiod</w:t>
      </w:r>
      <w:ins w:id="34" w:author="Unknown Author" w:date="2023-11-21T08:23:17Z">
        <w:r>
          <w:rPr>
            <w:rStyle w:val="Emphasis"/>
            <w:bCs/>
            <w:i w:val="false"/>
            <w:iCs w:val="false"/>
            <w:color w:val="000000"/>
            <w:shd w:fill="FFFFFF" w:val="clear"/>
          </w:rPr>
          <w:t xml:space="preserve"> conditions</w:t>
        </w:r>
      </w:ins>
      <w:r>
        <w:rPr>
          <w:rStyle w:val="Emphasis"/>
          <w:bCs/>
          <w:i w:val="false"/>
          <w:iCs w:val="false"/>
          <w:color w:val="000000"/>
          <w:shd w:fill="FFFFFF" w:val="clear"/>
        </w:rPr>
        <w:t xml:space="preserve"> (Fig. 33-A). </w:t>
      </w:r>
      <w:del w:id="35" w:author="Mercedes García" w:date="2023-10-27T10:16:00Z">
        <w:r>
          <w:rPr>
            <w:rStyle w:val="Emphasis"/>
            <w:bCs/>
            <w:i w:val="false"/>
            <w:iCs w:val="false"/>
            <w:color w:val="000000"/>
            <w:shd w:fill="FFFFFF" w:val="clear"/>
          </w:rPr>
          <w:delText>Notably, t</w:delText>
        </w:r>
      </w:del>
      <w:ins w:id="36" w:author="Mercedes García" w:date="2023-10-27T10:16:00Z">
        <w:r>
          <w:rPr>
            <w:rStyle w:val="Emphasis"/>
            <w:bCs/>
            <w:i w:val="false"/>
            <w:iCs w:val="false"/>
            <w:color w:val="000000"/>
            <w:shd w:fill="FFFFFF" w:val="clear"/>
          </w:rPr>
          <w:t>T</w:t>
        </w:r>
      </w:ins>
      <w:r>
        <w:rPr>
          <w:rStyle w:val="Emphasis"/>
          <w:bCs/>
          <w:i w:val="false"/>
          <w:iCs w:val="false"/>
          <w:color w:val="000000"/>
          <w:shd w:fill="FFFFFF" w:val="clear"/>
        </w:rPr>
        <w:t xml:space="preserve">he reduction in amplitude </w:t>
      </w:r>
      <w:del w:id="37" w:author="Mercedes García" w:date="2023-10-27T10:16:00Z">
        <w:r>
          <w:rPr>
            <w:rStyle w:val="Emphasis"/>
            <w:bCs/>
            <w:i w:val="false"/>
            <w:iCs w:val="false"/>
            <w:color w:val="000000"/>
            <w:shd w:fill="FFFFFF" w:val="clear"/>
          </w:rPr>
          <w:delText xml:space="preserve">is </w:delText>
        </w:r>
      </w:del>
      <w:ins w:id="38" w:author="Mercedes García" w:date="2023-10-27T10:16:00Z">
        <w:r>
          <w:rPr>
            <w:rStyle w:val="Emphasis"/>
            <w:bCs/>
            <w:i w:val="false"/>
            <w:iCs w:val="false"/>
            <w:color w:val="000000"/>
            <w:shd w:fill="FFFFFF" w:val="clear"/>
          </w:rPr>
          <w:t xml:space="preserve">was </w:t>
        </w:r>
      </w:ins>
      <w:r>
        <w:rPr>
          <w:rStyle w:val="Emphasis"/>
          <w:bCs/>
          <w:i w:val="false"/>
          <w:iCs w:val="false"/>
          <w:color w:val="000000"/>
          <w:shd w:fill="FFFFFF" w:val="clear"/>
        </w:rPr>
        <w:t>so substantial in the G2|M phase that the RAIN package used in the rhythmicity analysis fail</w:t>
      </w:r>
      <w:ins w:id="39" w:author="Mercedes García" w:date="2023-10-27T10:16:00Z">
        <w:r>
          <w:rPr>
            <w:rStyle w:val="Emphasis"/>
            <w:bCs/>
            <w:i w:val="false"/>
            <w:iCs w:val="false"/>
            <w:color w:val="000000"/>
            <w:shd w:fill="FFFFFF" w:val="clear"/>
          </w:rPr>
          <w:t>ed</w:t>
        </w:r>
      </w:ins>
      <w:del w:id="40" w:author="Mercedes García" w:date="2023-10-27T10:16:00Z">
        <w:r>
          <w:rPr>
            <w:rStyle w:val="Emphasis"/>
            <w:bCs/>
            <w:i w:val="false"/>
            <w:iCs w:val="false"/>
            <w:color w:val="000000"/>
            <w:shd w:fill="FFFFFF" w:val="clear"/>
          </w:rPr>
          <w:delText>s</w:delText>
        </w:r>
      </w:del>
      <w:r>
        <w:rPr>
          <w:rStyle w:val="Emphasis"/>
          <w:bCs/>
          <w:i w:val="false"/>
          <w:iCs w:val="false"/>
          <w:color w:val="000000"/>
          <w:shd w:fill="FFFFFF" w:val="clear"/>
        </w:rPr>
        <w:t xml:space="preserve"> to detect a rhythmic profile. These observations suggest</w:t>
      </w:r>
      <w:ins w:id="41" w:author="Mercedes García" w:date="2023-10-27T10:16:00Z">
        <w:r>
          <w:rPr>
            <w:rStyle w:val="Emphasis"/>
            <w:bCs/>
            <w:i w:val="false"/>
            <w:iCs w:val="false"/>
            <w:color w:val="000000"/>
            <w:shd w:fill="FFFFFF" w:val="clear"/>
          </w:rPr>
          <w:t>ed</w:t>
        </w:r>
      </w:ins>
      <w:r>
        <w:rPr>
          <w:rStyle w:val="Emphasis"/>
          <w:bCs/>
          <w:i w:val="false"/>
          <w:iCs w:val="false"/>
          <w:color w:val="000000"/>
          <w:shd w:fill="FFFFFF" w:val="clear"/>
        </w:rPr>
        <w:t xml:space="preserve"> that the cell division cycle of individual cells within the culture </w:t>
      </w:r>
      <w:del w:id="42" w:author="Mercedes García" w:date="2023-10-27T10:16:00Z">
        <w:r>
          <w:rPr>
            <w:rStyle w:val="Emphasis"/>
            <w:bCs/>
            <w:i w:val="false"/>
            <w:iCs w:val="false"/>
            <w:color w:val="000000"/>
            <w:shd w:fill="FFFFFF" w:val="clear"/>
          </w:rPr>
          <w:delText xml:space="preserve">is </w:delText>
        </w:r>
      </w:del>
      <w:ins w:id="43" w:author="Mercedes García" w:date="2023-10-27T10:16:00Z">
        <w:r>
          <w:rPr>
            <w:rStyle w:val="Emphasis"/>
            <w:bCs/>
            <w:i w:val="false"/>
            <w:iCs w:val="false"/>
            <w:color w:val="000000"/>
            <w:shd w:fill="FFFFFF" w:val="clear"/>
          </w:rPr>
          <w:t xml:space="preserve">was </w:t>
        </w:r>
      </w:ins>
      <w:r>
        <w:rPr>
          <w:rStyle w:val="Emphasis"/>
          <w:bCs/>
          <w:i w:val="false"/>
          <w:iCs w:val="false"/>
          <w:color w:val="000000"/>
          <w:shd w:fill="FFFFFF" w:val="clear"/>
        </w:rPr>
        <w:t xml:space="preserve">more synchronized during the summer photoperiod, which would align with the higher synchronization under this condition that has been also found at the transcriptomic level and presented in Chapter 2. </w:t>
      </w:r>
      <w:commentRangeStart w:id="8"/>
      <w:r>
        <w:rPr>
          <w:rStyle w:val="Emphasis"/>
          <w:bCs/>
          <w:i w:val="false"/>
          <w:iCs w:val="false"/>
          <w:color w:val="000000"/>
          <w:shd w:fill="FFFFFF" w:val="clear"/>
        </w:rPr>
        <w:t xml:space="preserve">The few hours of light also seem to have a direct effect on </w:t>
      </w:r>
      <w:del w:id="44" w:author="Autoría desconocida" w:date="2023-12-04T13:48:02Z">
        <w:r>
          <w:rPr>
            <w:rStyle w:val="Emphasis"/>
            <w:bCs/>
            <w:i w:val="false"/>
            <w:iCs w:val="false"/>
            <w:color w:val="000000"/>
            <w:shd w:fill="FFFFFF" w:val="clear"/>
          </w:rPr>
          <w:delText>the</w:delText>
        </w:r>
      </w:del>
      <w:ins w:id="45" w:author="Autoría desconocida" w:date="2023-12-04T13:48:02Z">
        <w:r>
          <w:rPr>
            <w:rStyle w:val="Emphasis"/>
            <w:bCs/>
            <w:i w:val="false"/>
            <w:iCs w:val="false"/>
            <w:color w:val="000000"/>
            <w:shd w:fill="FFFFFF" w:val="clear"/>
          </w:rPr>
          <w:t>cell cy</w:t>
        </w:r>
      </w:ins>
      <w:r>
        <w:rPr>
          <w:rStyle w:val="Emphasis"/>
          <w:bCs/>
          <w:i w:val="false"/>
          <w:iCs w:val="false"/>
          <w:color w:val="000000"/>
          <w:shd w:fill="FFFFFF" w:val="clear"/>
        </w:rPr>
        <w:t xml:space="preserve"> progression of the cell cycle</w:t>
      </w:r>
      <w:r>
        <w:rPr>
          <w:rStyle w:val="Emphasis"/>
          <w:bCs/>
          <w:i w:val="false"/>
          <w:iCs w:val="false"/>
          <w:color w:val="000000"/>
          <w:shd w:fill="FFFFFF" w:val="clear"/>
        </w:rPr>
      </w:r>
      <w:commentRangeEnd w:id="8"/>
      <w:r>
        <w:commentReference w:id="8"/>
      </w:r>
      <w:r>
        <w:rPr>
          <w:rStyle w:val="Emphasis"/>
          <w:bCs/>
          <w:i w:val="false"/>
          <w:iCs w:val="false"/>
          <w:color w:val="000000"/>
          <w:shd w:fill="FFFFFF" w:val="clear"/>
        </w:rPr>
        <w:t xml:space="preserve">, since a significant reduction of approximately 24% in the number of committed cells </w:t>
      </w:r>
      <w:del w:id="46" w:author="Mercedes García" w:date="2023-10-27T10:30:00Z">
        <w:r>
          <w:rPr>
            <w:rStyle w:val="Emphasis"/>
            <w:bCs/>
            <w:i w:val="false"/>
            <w:iCs w:val="false"/>
            <w:color w:val="000000"/>
            <w:shd w:fill="FFFFFF" w:val="clear"/>
          </w:rPr>
          <w:delText xml:space="preserve">is </w:delText>
        </w:r>
      </w:del>
      <w:ins w:id="47" w:author="Mercedes García" w:date="2023-10-27T10:30:00Z">
        <w:r>
          <w:rPr>
            <w:rStyle w:val="Emphasis"/>
            <w:bCs/>
            <w:i w:val="false"/>
            <w:iCs w:val="false"/>
            <w:color w:val="000000"/>
            <w:shd w:fill="FFFFFF" w:val="clear"/>
          </w:rPr>
          <w:t xml:space="preserve">was </w:t>
        </w:r>
      </w:ins>
      <w:r>
        <w:rPr>
          <w:rStyle w:val="Emphasis"/>
          <w:bCs/>
          <w:i w:val="false"/>
          <w:iCs w:val="false"/>
          <w:color w:val="000000"/>
          <w:shd w:fill="FFFFFF" w:val="clear"/>
        </w:rPr>
        <w:t>observed under winter photoperiod.</w:t>
      </w:r>
      <w:r>
        <w:rPr>
          <w:rStyle w:val="Emphasis"/>
          <w:bCs/>
          <w:i w:val="false"/>
          <w:iCs w:val="false"/>
          <w:color w:val="C9211E"/>
          <w:shd w:fill="FFFFFF" w:val="clear"/>
        </w:rPr>
        <w:t xml:space="preserve"> </w:t>
      </w:r>
      <w:commentRangeStart w:id="10"/>
      <w:r>
        <w:rPr/>
        <w:commentReference w:id="9"/>
      </w:r>
      <w:r>
        <w:rPr/>
      </w:r>
      <w:commentRangeEnd w:id="10"/>
      <w:r>
        <w:commentReference w:id="10"/>
      </w:r>
      <w:r>
        <w:rPr>
          <w:rStyle w:val="Emphasis"/>
          <w:bCs/>
          <w:i w:val="false"/>
          <w:iCs w:val="false"/>
          <w:color w:val="000000"/>
          <w:shd w:fill="FFFFFF" w:val="clear"/>
        </w:rPr>
        <w:t>Additionally, significant backward shifts of approximately 4 hours were observed in the cell cycle phases under winter photoperiod (Fig. 33-A). These observations are consistent with the observed backward shifts in the time points when transcript and protein abundances reach</w:t>
      </w:r>
      <w:ins w:id="48" w:author="Mercedes García" w:date="2023-10-27T10:35:00Z">
        <w:r>
          <w:rPr>
            <w:rStyle w:val="Emphasis"/>
            <w:bCs/>
            <w:i w:val="false"/>
            <w:iCs w:val="false"/>
            <w:color w:val="000000"/>
            <w:shd w:fill="FFFFFF" w:val="clear"/>
          </w:rPr>
          <w:t>ed</w:t>
        </w:r>
      </w:ins>
      <w:r>
        <w:rPr>
          <w:rStyle w:val="Emphasis"/>
          <w:bCs/>
          <w:i w:val="false"/>
          <w:iCs w:val="false"/>
          <w:color w:val="000000"/>
          <w:shd w:fill="FFFFFF" w:val="clear"/>
        </w:rPr>
        <w:t xml:space="preserve"> their maximum levels in response to photoperiod shortening. </w:t>
      </w:r>
    </w:p>
    <w:p>
      <w:pPr>
        <w:pStyle w:val="BodyText"/>
        <w:rPr>
          <w:bCs/>
        </w:rPr>
      </w:pPr>
      <w:r>
        <w:rPr>
          <w:rStyle w:val="Emphasis"/>
          <w:bCs/>
          <w:i w:val="false"/>
          <w:iCs w:val="false"/>
          <w:color w:val="000000"/>
          <w:shd w:fill="FFFFFF" w:val="clear"/>
        </w:rPr>
        <w:t>The mean percentage of cells involved in G1, S and G2|M phases was calculated for each time point, allowing the characterization of the temporal progression of the cell division cycle in Ostreococcus under different photoperiods (Fig. 33-B,C). Under summer photoperiod, G1 phase predominantly occur</w:t>
      </w:r>
      <w:ins w:id="49" w:author="Mercedes García" w:date="2023-10-27T10:39:00Z">
        <w:r>
          <w:rPr>
            <w:rStyle w:val="Emphasis"/>
            <w:bCs/>
            <w:i w:val="false"/>
            <w:iCs w:val="false"/>
            <w:color w:val="000000"/>
            <w:shd w:fill="FFFFFF" w:val="clear"/>
          </w:rPr>
          <w:t>red</w:t>
        </w:r>
      </w:ins>
      <w:del w:id="50" w:author="Mercedes García" w:date="2023-10-27T10:39:00Z">
        <w:r>
          <w:rPr>
            <w:rStyle w:val="Emphasis"/>
            <w:bCs/>
            <w:i w:val="false"/>
            <w:iCs w:val="false"/>
            <w:color w:val="000000"/>
            <w:shd w:fill="FFFFFF" w:val="clear"/>
          </w:rPr>
          <w:delText>s</w:delText>
        </w:r>
      </w:del>
      <w:r>
        <w:rPr>
          <w:rStyle w:val="Emphasis"/>
          <w:bCs/>
          <w:i w:val="false"/>
          <w:iCs w:val="false"/>
          <w:color w:val="000000"/>
          <w:shd w:fill="FFFFFF" w:val="clear"/>
        </w:rPr>
        <w:t xml:space="preserve"> during the light hours, with the maximum percentage of cells in this phase coinciding with the maximum irradiance hours (around ZT8). After commitment, the percentage of cells in G1 phase gradually decrease</w:t>
      </w:r>
      <w:ins w:id="51" w:author="Mercedes García" w:date="2023-10-27T10:39:00Z">
        <w:r>
          <w:rPr>
            <w:rStyle w:val="Emphasis"/>
            <w:bCs/>
            <w:i w:val="false"/>
            <w:iCs w:val="false"/>
            <w:color w:val="000000"/>
            <w:shd w:fill="FFFFFF" w:val="clear"/>
          </w:rPr>
          <w:t>d</w:t>
        </w:r>
      </w:ins>
      <w:del w:id="52" w:author="Mercedes García" w:date="2023-10-27T10:39:00Z">
        <w:r>
          <w:rPr>
            <w:rStyle w:val="Emphasis"/>
            <w:bCs/>
            <w:i w:val="false"/>
            <w:iCs w:val="false"/>
            <w:color w:val="000000"/>
            <w:shd w:fill="FFFFFF" w:val="clear"/>
          </w:rPr>
          <w:delText>s</w:delText>
        </w:r>
      </w:del>
      <w:r>
        <w:rPr>
          <w:rStyle w:val="Emphasis"/>
          <w:bCs/>
          <w:i w:val="false"/>
          <w:iCs w:val="false"/>
          <w:color w:val="000000"/>
          <w:shd w:fill="FFFFFF" w:val="clear"/>
        </w:rPr>
        <w:t>, while the percentage of cells in the S phase increase</w:t>
      </w:r>
      <w:ins w:id="53" w:author="Mercedes García" w:date="2023-10-27T10:40:00Z">
        <w:r>
          <w:rPr>
            <w:rStyle w:val="Emphasis"/>
            <w:bCs/>
            <w:i w:val="false"/>
            <w:iCs w:val="false"/>
            <w:color w:val="000000"/>
            <w:shd w:fill="FFFFFF" w:val="clear"/>
          </w:rPr>
          <w:t>d</w:t>
        </w:r>
      </w:ins>
      <w:del w:id="54" w:author="Mercedes García" w:date="2023-10-27T10:40:00Z">
        <w:r>
          <w:rPr>
            <w:rStyle w:val="Emphasis"/>
            <w:bCs/>
            <w:i w:val="false"/>
            <w:iCs w:val="false"/>
            <w:color w:val="000000"/>
            <w:shd w:fill="FFFFFF" w:val="clear"/>
          </w:rPr>
          <w:delText>s</w:delText>
        </w:r>
      </w:del>
      <w:r>
        <w:rPr>
          <w:rStyle w:val="Emphasis"/>
          <w:bCs/>
          <w:i w:val="false"/>
          <w:iCs w:val="false"/>
          <w:color w:val="000000"/>
          <w:shd w:fill="FFFFFF" w:val="clear"/>
        </w:rPr>
        <w:t xml:space="preserve">. </w:t>
      </w:r>
      <w:del w:id="55" w:author="Mercedes García" w:date="2023-10-27T10:40:00Z">
        <w:r>
          <w:rPr>
            <w:rStyle w:val="Emphasis"/>
            <w:bCs/>
            <w:i w:val="false"/>
            <w:iCs w:val="false"/>
            <w:color w:val="000000"/>
            <w:shd w:fill="FFFFFF" w:val="clear"/>
          </w:rPr>
          <w:delText>The majority of</w:delText>
        </w:r>
      </w:del>
      <w:ins w:id="56" w:author="Mercedes García" w:date="2023-10-27T10:40:00Z">
        <w:r>
          <w:rPr>
            <w:rStyle w:val="Emphasis"/>
            <w:bCs/>
            <w:i w:val="false"/>
            <w:iCs w:val="false"/>
            <w:color w:val="000000"/>
            <w:shd w:fill="FFFFFF" w:val="clear"/>
          </w:rPr>
          <w:t>Most</w:t>
        </w:r>
      </w:ins>
      <w:r>
        <w:rPr>
          <w:rStyle w:val="Emphasis"/>
          <w:bCs/>
          <w:i w:val="false"/>
          <w:iCs w:val="false"/>
          <w:color w:val="000000"/>
          <w:shd w:fill="FFFFFF" w:val="clear"/>
        </w:rPr>
        <w:t xml:space="preserve"> cells </w:t>
      </w:r>
      <w:del w:id="57" w:author="Mercedes García" w:date="2023-10-27T10:40:00Z">
        <w:r>
          <w:rPr>
            <w:rStyle w:val="Emphasis"/>
            <w:bCs/>
            <w:i w:val="false"/>
            <w:iCs w:val="false"/>
            <w:color w:val="000000"/>
            <w:shd w:fill="FFFFFF" w:val="clear"/>
          </w:rPr>
          <w:delText xml:space="preserve">are </w:delText>
        </w:r>
      </w:del>
      <w:ins w:id="58" w:author="Mercedes García" w:date="2023-10-27T10:40:00Z">
        <w:r>
          <w:rPr>
            <w:rStyle w:val="Emphasis"/>
            <w:bCs/>
            <w:i w:val="false"/>
            <w:iCs w:val="false"/>
            <w:color w:val="000000"/>
            <w:shd w:fill="FFFFFF" w:val="clear"/>
          </w:rPr>
          <w:t xml:space="preserve">were </w:t>
        </w:r>
      </w:ins>
      <w:r>
        <w:rPr>
          <w:rStyle w:val="Emphasis"/>
          <w:bCs/>
          <w:i w:val="false"/>
          <w:iCs w:val="false"/>
          <w:color w:val="000000"/>
          <w:shd w:fill="FFFFFF" w:val="clear"/>
        </w:rPr>
        <w:t xml:space="preserve">in the S phase around sunset and the first part of the night (ZT16-ZT20). Subsequently, the percentage of cells in the G2|M phase gradually </w:t>
      </w:r>
      <w:del w:id="59" w:author="Mercedes García" w:date="2023-10-27T10:43:00Z">
        <w:r>
          <w:rPr>
            <w:rStyle w:val="Emphasis"/>
            <w:bCs/>
            <w:i w:val="false"/>
            <w:iCs w:val="false"/>
            <w:color w:val="000000"/>
            <w:shd w:fill="FFFFFF" w:val="clear"/>
          </w:rPr>
          <w:delText xml:space="preserve">rises </w:delText>
        </w:r>
      </w:del>
      <w:ins w:id="60" w:author="Mercedes García" w:date="2023-10-27T10:43:00Z">
        <w:r>
          <w:rPr>
            <w:rStyle w:val="Emphasis"/>
            <w:bCs/>
            <w:i w:val="false"/>
            <w:iCs w:val="false"/>
            <w:color w:val="000000"/>
            <w:shd w:fill="FFFFFF" w:val="clear"/>
          </w:rPr>
          <w:t xml:space="preserve">rose </w:t>
        </w:r>
      </w:ins>
      <w:r>
        <w:rPr>
          <w:rStyle w:val="Emphasis"/>
          <w:bCs/>
          <w:i w:val="false"/>
          <w:iCs w:val="false"/>
          <w:color w:val="000000"/>
          <w:shd w:fill="FFFFFF" w:val="clear"/>
        </w:rPr>
        <w:t xml:space="preserve">as DNA duplication </w:t>
      </w:r>
      <w:del w:id="61" w:author="Mercedes García" w:date="2023-10-27T10:43:00Z">
        <w:r>
          <w:rPr>
            <w:rStyle w:val="Emphasis"/>
            <w:bCs/>
            <w:i w:val="false"/>
            <w:iCs w:val="false"/>
            <w:color w:val="000000"/>
            <w:shd w:fill="FFFFFF" w:val="clear"/>
          </w:rPr>
          <w:delText xml:space="preserve">is </w:delText>
        </w:r>
      </w:del>
      <w:ins w:id="62" w:author="Mercedes García" w:date="2023-10-27T10:43:00Z">
        <w:r>
          <w:rPr>
            <w:rStyle w:val="Emphasis"/>
            <w:bCs/>
            <w:i w:val="false"/>
            <w:iCs w:val="false"/>
            <w:color w:val="000000"/>
            <w:shd w:fill="FFFFFF" w:val="clear"/>
          </w:rPr>
          <w:t xml:space="preserve">was </w:t>
        </w:r>
      </w:ins>
      <w:r>
        <w:rPr>
          <w:rStyle w:val="Emphasis"/>
          <w:bCs/>
          <w:i w:val="false"/>
          <w:iCs w:val="false"/>
          <w:color w:val="000000"/>
          <w:shd w:fill="FFFFFF" w:val="clear"/>
        </w:rPr>
        <w:t xml:space="preserve">successfully accomplished. The transition from the G2|M to G1 phase, </w:t>
      </w:r>
      <w:del w:id="63" w:author="Mercedes García" w:date="2023-10-27T10:45:00Z">
        <w:r>
          <w:rPr>
            <w:rStyle w:val="Emphasis"/>
            <w:bCs/>
            <w:i w:val="false"/>
            <w:iCs w:val="false"/>
            <w:color w:val="000000"/>
            <w:shd w:fill="FFFFFF" w:val="clear"/>
          </w:rPr>
          <w:delText xml:space="preserve">which indicates the completion of cell division, takes </w:delText>
        </w:r>
      </w:del>
      <w:ins w:id="64" w:author="Mercedes García" w:date="2023-10-27T10:45:00Z">
        <w:r>
          <w:rPr>
            <w:rStyle w:val="Emphasis"/>
            <w:bCs/>
            <w:i w:val="false"/>
            <w:iCs w:val="false"/>
            <w:color w:val="000000"/>
            <w:shd w:fill="FFFFFF" w:val="clear"/>
          </w:rPr>
          <w:t xml:space="preserve">took </w:t>
        </w:r>
      </w:ins>
      <w:r>
        <w:rPr>
          <w:rStyle w:val="Emphasis"/>
          <w:bCs/>
          <w:i w:val="false"/>
          <w:iCs w:val="false"/>
          <w:color w:val="000000"/>
          <w:shd w:fill="FFFFFF" w:val="clear"/>
        </w:rPr>
        <w:t>place during the first part of the morning (ZT4). This indicate</w:t>
      </w:r>
      <w:ins w:id="65" w:author="Mercedes García" w:date="2023-10-27T10:45:00Z">
        <w:r>
          <w:rPr>
            <w:rStyle w:val="Emphasis"/>
            <w:bCs/>
            <w:i w:val="false"/>
            <w:iCs w:val="false"/>
            <w:color w:val="000000"/>
            <w:shd w:fill="FFFFFF" w:val="clear"/>
          </w:rPr>
          <w:t>d</w:t>
        </w:r>
      </w:ins>
      <w:del w:id="66" w:author="Mercedes García" w:date="2023-10-27T10:45:00Z">
        <w:r>
          <w:rPr>
            <w:rStyle w:val="Emphasis"/>
            <w:bCs/>
            <w:i w:val="false"/>
            <w:iCs w:val="false"/>
            <w:color w:val="000000"/>
            <w:shd w:fill="FFFFFF" w:val="clear"/>
          </w:rPr>
          <w:delText>s</w:delText>
        </w:r>
      </w:del>
      <w:r>
        <w:rPr>
          <w:rStyle w:val="Emphasis"/>
          <w:bCs/>
          <w:i w:val="false"/>
          <w:iCs w:val="false"/>
          <w:color w:val="000000"/>
          <w:shd w:fill="FFFFFF" w:val="clear"/>
        </w:rPr>
        <w:t xml:space="preserve"> that cell division</w:t>
      </w:r>
      <w:ins w:id="67" w:author="Unknown Author" w:date="2023-11-21T08:54:10Z">
        <w:r>
          <w:rPr>
            <w:rStyle w:val="Emphasis"/>
            <w:bCs/>
            <w:i w:val="false"/>
            <w:iCs w:val="false"/>
            <w:color w:val="000000"/>
            <w:shd w:fill="FFFFFF" w:val="clear"/>
          </w:rPr>
          <w:t xml:space="preserve"> or mitosis</w:t>
        </w:r>
      </w:ins>
      <w:r>
        <w:rPr>
          <w:rStyle w:val="Emphasis"/>
          <w:bCs/>
          <w:i w:val="false"/>
          <w:iCs w:val="false"/>
          <w:color w:val="000000"/>
          <w:shd w:fill="FFFFFF" w:val="clear"/>
        </w:rPr>
        <w:t xml:space="preserve"> in </w:t>
      </w:r>
      <w:r>
        <w:rPr>
          <w:rStyle w:val="Emphasis"/>
          <w:bCs/>
          <w:color w:val="000000"/>
          <w:shd w:fill="FFFFFF" w:val="clear"/>
        </w:rPr>
        <w:t>Ostreococcus</w:t>
      </w:r>
      <w:r>
        <w:rPr>
          <w:rStyle w:val="Emphasis"/>
          <w:bCs/>
          <w:i w:val="false"/>
          <w:iCs w:val="false"/>
          <w:color w:val="000000"/>
          <w:shd w:fill="FFFFFF" w:val="clear"/>
        </w:rPr>
        <w:t xml:space="preserve"> mainly </w:t>
      </w:r>
      <w:del w:id="68" w:author="Mercedes García" w:date="2023-10-27T10:45:00Z">
        <w:r>
          <w:rPr>
            <w:rStyle w:val="Emphasis"/>
            <w:bCs/>
            <w:i w:val="false"/>
            <w:iCs w:val="false"/>
            <w:color w:val="000000"/>
            <w:shd w:fill="FFFFFF" w:val="clear"/>
          </w:rPr>
          <w:delText>takes place</w:delText>
        </w:r>
      </w:del>
      <w:ins w:id="69" w:author="Mercedes García" w:date="2023-10-27T10:46:00Z">
        <w:r>
          <w:rPr>
            <w:rStyle w:val="Emphasis"/>
            <w:bCs/>
            <w:i w:val="false"/>
            <w:iCs w:val="false"/>
            <w:color w:val="000000"/>
            <w:shd w:fill="FFFFFF" w:val="clear"/>
          </w:rPr>
          <w:t>occurred</w:t>
        </w:r>
      </w:ins>
      <w:r>
        <w:rPr>
          <w:rStyle w:val="Emphasis"/>
          <w:bCs/>
          <w:i w:val="false"/>
          <w:iCs w:val="false"/>
          <w:color w:val="000000"/>
          <w:shd w:fill="FFFFFF" w:val="clear"/>
        </w:rPr>
        <w:t xml:space="preserve"> after sunrise </w:t>
      </w:r>
      <w:del w:id="70" w:author="Unknown Author" w:date="2023-11-21T08:54:19Z">
        <w:r>
          <w:rPr>
            <w:rStyle w:val="Emphasis"/>
            <w:bCs/>
            <w:i w:val="false"/>
            <w:iCs w:val="false"/>
            <w:color w:val="000000"/>
            <w:shd w:fill="FFFFFF" w:val="clear"/>
          </w:rPr>
          <w:delText>in</w:delText>
        </w:r>
      </w:del>
      <w:r>
        <w:rPr>
          <w:rStyle w:val="Emphasis"/>
          <w:bCs/>
          <w:i w:val="false"/>
          <w:iCs w:val="false"/>
          <w:color w:val="000000"/>
          <w:shd w:fill="FFFFFF" w:val="clear"/>
        </w:rPr>
        <w:t xml:space="preserve"> </w:t>
      </w:r>
      <w:ins w:id="71" w:author="Unknown Author" w:date="2023-11-21T08:54:21Z">
        <w:r>
          <w:rPr>
            <w:rStyle w:val="Emphasis"/>
            <w:bCs/>
            <w:i w:val="false"/>
            <w:iCs w:val="false"/>
            <w:color w:val="000000"/>
            <w:shd w:fill="FFFFFF" w:val="clear"/>
          </w:rPr>
          <w:t xml:space="preserve">under </w:t>
        </w:r>
      </w:ins>
      <w:r>
        <w:rPr>
          <w:rStyle w:val="Emphasis"/>
          <w:bCs/>
          <w:i w:val="false"/>
          <w:iCs w:val="false"/>
          <w:color w:val="000000"/>
          <w:shd w:fill="FFFFFF" w:val="clear"/>
        </w:rPr>
        <w:t xml:space="preserve">summer </w:t>
      </w:r>
      <w:ins w:id="72" w:author="Unknown Author" w:date="2023-11-21T08:54:23Z">
        <w:r>
          <w:rPr>
            <w:rStyle w:val="Emphasis"/>
            <w:bCs/>
            <w:i w:val="false"/>
            <w:iCs w:val="false"/>
            <w:color w:val="000000"/>
            <w:shd w:fill="FFFFFF" w:val="clear"/>
          </w:rPr>
          <w:t xml:space="preserve">long </w:t>
        </w:r>
      </w:ins>
      <w:r>
        <w:rPr>
          <w:rStyle w:val="Emphasis"/>
          <w:bCs/>
          <w:i w:val="false"/>
          <w:iCs w:val="false"/>
          <w:color w:val="000000"/>
          <w:shd w:fill="FFFFFF" w:val="clear"/>
        </w:rPr>
        <w:t>photoperiod</w:t>
      </w:r>
      <w:ins w:id="73" w:author="Unknown Author" w:date="2023-11-21T08:54:27Z">
        <w:r>
          <w:rPr>
            <w:rStyle w:val="Emphasis"/>
            <w:bCs/>
            <w:i w:val="false"/>
            <w:iCs w:val="false"/>
            <w:color w:val="000000"/>
            <w:shd w:fill="FFFFFF" w:val="clear"/>
          </w:rPr>
          <w:t>s</w:t>
        </w:r>
      </w:ins>
      <w:r>
        <w:rPr>
          <w:rStyle w:val="Emphasis"/>
          <w:bCs/>
          <w:i w:val="false"/>
          <w:iCs w:val="false"/>
          <w:color w:val="000000"/>
          <w:shd w:fill="FFFFFF" w:val="clear"/>
        </w:rPr>
        <w:t xml:space="preserve"> (Fig. 33-B).</w:t>
      </w:r>
    </w:p>
    <w:p>
      <w:pPr>
        <w:pStyle w:val="BodyText"/>
        <w:rPr>
          <w:bCs/>
        </w:rPr>
      </w:pPr>
      <w:r>
        <w:rPr>
          <w:rStyle w:val="Emphasis"/>
          <w:bCs/>
          <w:i w:val="false"/>
          <w:iCs w:val="false"/>
          <w:color w:val="000000"/>
          <w:shd w:fill="FFFFFF" w:val="clear"/>
        </w:rPr>
        <w:t xml:space="preserve">During </w:t>
      </w:r>
      <w:del w:id="74" w:author="Unknown Author" w:date="2023-11-21T08:54:36Z">
        <w:r>
          <w:rPr>
            <w:rStyle w:val="Emphasis"/>
            <w:bCs/>
            <w:i w:val="false"/>
            <w:iCs w:val="false"/>
            <w:color w:val="000000"/>
            <w:shd w:fill="FFFFFF" w:val="clear"/>
          </w:rPr>
          <w:delText xml:space="preserve">the </w:delText>
        </w:r>
      </w:del>
      <w:r>
        <w:rPr>
          <w:rStyle w:val="Emphasis"/>
          <w:bCs/>
          <w:i w:val="false"/>
          <w:iCs w:val="false"/>
          <w:color w:val="000000"/>
          <w:shd w:fill="FFFFFF" w:val="clear"/>
        </w:rPr>
        <w:t xml:space="preserve">winter </w:t>
      </w:r>
      <w:ins w:id="75" w:author="Unknown Author" w:date="2023-11-21T08:54:38Z">
        <w:r>
          <w:rPr>
            <w:rStyle w:val="Emphasis"/>
            <w:bCs/>
            <w:i w:val="false"/>
            <w:iCs w:val="false"/>
            <w:color w:val="000000"/>
            <w:shd w:fill="FFFFFF" w:val="clear"/>
          </w:rPr>
          <w:t xml:space="preserve">short </w:t>
        </w:r>
      </w:ins>
      <w:r>
        <w:rPr>
          <w:rStyle w:val="Emphasis"/>
          <w:bCs/>
          <w:i w:val="false"/>
          <w:iCs w:val="false"/>
          <w:color w:val="000000"/>
          <w:shd w:fill="FFFFFF" w:val="clear"/>
        </w:rPr>
        <w:t>photoperiod</w:t>
      </w:r>
      <w:ins w:id="76" w:author="Unknown Author" w:date="2023-11-21T08:54:42Z">
        <w:r>
          <w:rPr>
            <w:rStyle w:val="Emphasis"/>
            <w:bCs/>
            <w:i w:val="false"/>
            <w:iCs w:val="false"/>
            <w:color w:val="000000"/>
            <w:shd w:fill="FFFFFF" w:val="clear"/>
          </w:rPr>
          <w:t>s</w:t>
        </w:r>
      </w:ins>
      <w:r>
        <w:rPr>
          <w:rStyle w:val="Emphasis"/>
          <w:bCs/>
          <w:i w:val="false"/>
          <w:iCs w:val="false"/>
          <w:color w:val="000000"/>
          <w:shd w:fill="FFFFFF" w:val="clear"/>
        </w:rPr>
        <w:t xml:space="preserve">, consistent with the observations made in the summer </w:t>
      </w:r>
      <w:ins w:id="77" w:author="Unknown Author" w:date="2023-11-21T08:54:46Z">
        <w:r>
          <w:rPr>
            <w:rStyle w:val="Emphasis"/>
            <w:bCs/>
            <w:i w:val="false"/>
            <w:iCs w:val="false"/>
            <w:color w:val="000000"/>
            <w:shd w:fill="FFFFFF" w:val="clear"/>
          </w:rPr>
          <w:t xml:space="preserve">long </w:t>
        </w:r>
      </w:ins>
      <w:r>
        <w:rPr>
          <w:rStyle w:val="Emphasis"/>
          <w:bCs/>
          <w:i w:val="false"/>
          <w:iCs w:val="false"/>
          <w:color w:val="000000"/>
          <w:shd w:fill="FFFFFF" w:val="clear"/>
        </w:rPr>
        <w:t>photoperiod</w:t>
      </w:r>
      <w:ins w:id="78" w:author="Unknown Author" w:date="2023-11-21T08:54:50Z">
        <w:r>
          <w:rPr>
            <w:rStyle w:val="Emphasis"/>
            <w:bCs/>
            <w:i w:val="false"/>
            <w:iCs w:val="false"/>
            <w:color w:val="000000"/>
            <w:shd w:fill="FFFFFF" w:val="clear"/>
          </w:rPr>
          <w:t>s</w:t>
        </w:r>
      </w:ins>
      <w:r>
        <w:rPr>
          <w:rStyle w:val="Emphasis"/>
          <w:bCs/>
          <w:i w:val="false"/>
          <w:iCs w:val="false"/>
          <w:color w:val="000000"/>
          <w:shd w:fill="FFFFFF" w:val="clear"/>
        </w:rPr>
        <w:t>, the G1 phase coincide</w:t>
      </w:r>
      <w:ins w:id="79" w:author="Mercedes García" w:date="2023-10-27T13:25:00Z">
        <w:r>
          <w:rPr>
            <w:rStyle w:val="Emphasis"/>
            <w:bCs/>
            <w:i w:val="false"/>
            <w:iCs w:val="false"/>
            <w:color w:val="000000"/>
            <w:shd w:fill="FFFFFF" w:val="clear"/>
          </w:rPr>
          <w:t>d</w:t>
        </w:r>
      </w:ins>
      <w:del w:id="80" w:author="Mercedes García" w:date="2023-10-27T13:25:00Z">
        <w:r>
          <w:rPr>
            <w:rStyle w:val="Emphasis"/>
            <w:bCs/>
            <w:i w:val="false"/>
            <w:iCs w:val="false"/>
            <w:color w:val="000000"/>
            <w:shd w:fill="FFFFFF" w:val="clear"/>
          </w:rPr>
          <w:delText>s</w:delText>
        </w:r>
      </w:del>
      <w:r>
        <w:rPr>
          <w:rStyle w:val="Emphasis"/>
          <w:bCs/>
          <w:i w:val="false"/>
          <w:iCs w:val="false"/>
          <w:color w:val="000000"/>
          <w:shd w:fill="FFFFFF" w:val="clear"/>
        </w:rPr>
        <w:t xml:space="preserve"> with maximum irradiance hours (ZT4 </w:t>
      </w:r>
      <w:ins w:id="81" w:author="Unknown Author" w:date="2023-11-21T08:54:59Z">
        <w:r>
          <w:rPr>
            <w:rStyle w:val="Emphasis"/>
            <w:bCs/>
            <w:i w:val="false"/>
            <w:iCs w:val="false"/>
            <w:color w:val="000000"/>
            <w:shd w:fill="FFFFFF" w:val="clear"/>
          </w:rPr>
          <w:t xml:space="preserve">under </w:t>
        </w:r>
      </w:ins>
      <w:del w:id="82" w:author="Unknown Author" w:date="2023-11-21T08:55:01Z">
        <w:r>
          <w:rPr>
            <w:rStyle w:val="Emphasis"/>
            <w:bCs/>
            <w:i w:val="false"/>
            <w:iCs w:val="false"/>
            <w:color w:val="000000"/>
            <w:shd w:fill="FFFFFF" w:val="clear"/>
          </w:rPr>
          <w:delText xml:space="preserve">in </w:delText>
        </w:r>
      </w:del>
      <w:r>
        <w:rPr>
          <w:rStyle w:val="Emphasis"/>
          <w:bCs/>
          <w:i w:val="false"/>
          <w:iCs w:val="false"/>
          <w:color w:val="000000"/>
          <w:shd w:fill="FFFFFF" w:val="clear"/>
        </w:rPr>
        <w:t xml:space="preserve">winter </w:t>
      </w:r>
      <w:ins w:id="83" w:author="Unknown Author" w:date="2023-11-21T08:55:03Z">
        <w:r>
          <w:rPr>
            <w:rStyle w:val="Emphasis"/>
            <w:bCs/>
            <w:i w:val="false"/>
            <w:iCs w:val="false"/>
            <w:color w:val="000000"/>
            <w:shd w:fill="FFFFFF" w:val="clear"/>
          </w:rPr>
          <w:t xml:space="preserve">short </w:t>
        </w:r>
      </w:ins>
      <w:r>
        <w:rPr>
          <w:rStyle w:val="Emphasis"/>
          <w:bCs/>
          <w:i w:val="false"/>
          <w:iCs w:val="false"/>
          <w:color w:val="000000"/>
          <w:shd w:fill="FFFFFF" w:val="clear"/>
        </w:rPr>
        <w:t>photoperiod</w:t>
      </w:r>
      <w:ins w:id="84" w:author="Unknown Author" w:date="2023-11-21T08:55:06Z">
        <w:r>
          <w:rPr>
            <w:rStyle w:val="Emphasis"/>
            <w:bCs/>
            <w:i w:val="false"/>
            <w:iCs w:val="false"/>
            <w:color w:val="000000"/>
            <w:shd w:fill="FFFFFF" w:val="clear"/>
          </w:rPr>
          <w:t>s</w:t>
        </w:r>
      </w:ins>
      <w:r>
        <w:rPr>
          <w:rStyle w:val="Emphasis"/>
          <w:bCs/>
          <w:i w:val="false"/>
          <w:iCs w:val="false"/>
          <w:color w:val="000000"/>
          <w:shd w:fill="FFFFFF" w:val="clear"/>
        </w:rPr>
        <w:t xml:space="preserve">) and the S phase </w:t>
      </w:r>
      <w:del w:id="85" w:author="Mercedes García" w:date="2023-10-27T13:25:00Z">
        <w:r>
          <w:rPr>
            <w:rStyle w:val="Emphasis"/>
            <w:bCs/>
            <w:i w:val="false"/>
            <w:iCs w:val="false"/>
            <w:color w:val="000000"/>
            <w:shd w:fill="FFFFFF" w:val="clear"/>
          </w:rPr>
          <w:delText xml:space="preserve">occurs </w:delText>
        </w:r>
      </w:del>
      <w:ins w:id="86" w:author="Mercedes García" w:date="2023-10-27T13:25:00Z">
        <w:r>
          <w:rPr>
            <w:rStyle w:val="Emphasis"/>
            <w:bCs/>
            <w:i w:val="false"/>
            <w:iCs w:val="false"/>
            <w:color w:val="000000"/>
            <w:shd w:fill="FFFFFF" w:val="clear"/>
          </w:rPr>
          <w:t xml:space="preserve">occurred </w:t>
        </w:r>
      </w:ins>
      <w:r>
        <w:rPr>
          <w:rStyle w:val="Emphasis"/>
          <w:bCs/>
          <w:i w:val="false"/>
          <w:iCs w:val="false"/>
          <w:color w:val="000000"/>
          <w:shd w:fill="FFFFFF" w:val="clear"/>
        </w:rPr>
        <w:t xml:space="preserve">4 hours after sunset (around ZT8). However, the G2|M phase not only </w:t>
      </w:r>
      <w:del w:id="87" w:author="Mercedes García" w:date="2023-10-27T13:25:00Z">
        <w:r>
          <w:rPr>
            <w:rStyle w:val="Emphasis"/>
            <w:bCs/>
            <w:i w:val="false"/>
            <w:iCs w:val="false"/>
            <w:color w:val="000000"/>
            <w:shd w:fill="FFFFFF" w:val="clear"/>
          </w:rPr>
          <w:delText xml:space="preserve">adapts </w:delText>
        </w:r>
      </w:del>
      <w:ins w:id="88" w:author="Mercedes García" w:date="2023-10-27T13:25:00Z">
        <w:r>
          <w:rPr>
            <w:rStyle w:val="Emphasis"/>
            <w:bCs/>
            <w:i w:val="false"/>
            <w:iCs w:val="false"/>
            <w:color w:val="000000"/>
            <w:shd w:fill="FFFFFF" w:val="clear"/>
          </w:rPr>
          <w:t xml:space="preserve">adapted </w:t>
        </w:r>
      </w:ins>
      <w:r>
        <w:rPr>
          <w:rStyle w:val="Emphasis"/>
          <w:bCs/>
          <w:i w:val="false"/>
          <w:iCs w:val="false"/>
          <w:color w:val="000000"/>
          <w:shd w:fill="FFFFFF" w:val="clear"/>
        </w:rPr>
        <w:t xml:space="preserve">to the photoperiod but also </w:t>
      </w:r>
      <w:del w:id="89" w:author="Mercedes García" w:date="2023-10-27T13:26:00Z">
        <w:r>
          <w:rPr>
            <w:rStyle w:val="Emphasis"/>
            <w:bCs/>
            <w:i w:val="false"/>
            <w:iCs w:val="false"/>
            <w:color w:val="000000"/>
            <w:shd w:fill="FFFFFF" w:val="clear"/>
          </w:rPr>
          <w:delText xml:space="preserve">undergoes </w:delText>
        </w:r>
      </w:del>
      <w:ins w:id="90" w:author="Mercedes García" w:date="2023-10-27T13:26:00Z">
        <w:r>
          <w:rPr>
            <w:rStyle w:val="Emphasis"/>
            <w:bCs/>
            <w:i w:val="false"/>
            <w:iCs w:val="false"/>
            <w:color w:val="000000"/>
            <w:shd w:fill="FFFFFF" w:val="clear"/>
          </w:rPr>
          <w:t xml:space="preserve">underwent </w:t>
        </w:r>
      </w:ins>
      <w:r>
        <w:rPr>
          <w:rStyle w:val="Emphasis"/>
          <w:bCs/>
          <w:i w:val="false"/>
          <w:iCs w:val="false"/>
          <w:color w:val="000000"/>
          <w:shd w:fill="FFFFFF" w:val="clear"/>
        </w:rPr>
        <w:t xml:space="preserve">a reorganization to anticipate the limited daylight hours ahead. </w:t>
      </w:r>
      <w:ins w:id="91" w:author="Unknown Author" w:date="2023-11-21T08:55:21Z">
        <w:r>
          <w:rPr>
            <w:rStyle w:val="Emphasis"/>
            <w:bCs/>
            <w:i w:val="false"/>
            <w:iCs w:val="false"/>
            <w:color w:val="000000"/>
            <w:shd w:fill="FFFFFF" w:val="clear"/>
          </w:rPr>
          <w:t>Under</w:t>
        </w:r>
      </w:ins>
      <w:del w:id="92" w:author="Unknown Author" w:date="2023-11-21T08:55:24Z">
        <w:r>
          <w:rPr>
            <w:rStyle w:val="Emphasis"/>
            <w:bCs/>
            <w:i w:val="false"/>
            <w:iCs w:val="false"/>
            <w:color w:val="000000"/>
            <w:shd w:fill="FFFFFF" w:val="clear"/>
          </w:rPr>
          <w:delText>In the</w:delText>
        </w:r>
      </w:del>
      <w:r>
        <w:rPr>
          <w:rStyle w:val="Emphasis"/>
          <w:bCs/>
          <w:i w:val="false"/>
          <w:iCs w:val="false"/>
          <w:color w:val="000000"/>
          <w:shd w:fill="FFFFFF" w:val="clear"/>
        </w:rPr>
        <w:t xml:space="preserve"> </w:t>
      </w:r>
      <w:ins w:id="93" w:author="Unknown Author" w:date="2023-11-21T08:55:25Z">
        <w:r>
          <w:rPr>
            <w:rStyle w:val="Emphasis"/>
            <w:bCs/>
            <w:i w:val="false"/>
            <w:iCs w:val="false"/>
            <w:color w:val="000000"/>
            <w:shd w:fill="FFFFFF" w:val="clear"/>
          </w:rPr>
          <w:t xml:space="preserve">short </w:t>
        </w:r>
      </w:ins>
      <w:r>
        <w:rPr>
          <w:rStyle w:val="Emphasis"/>
          <w:bCs/>
          <w:i w:val="false"/>
          <w:iCs w:val="false"/>
          <w:color w:val="000000"/>
          <w:shd w:fill="FFFFFF" w:val="clear"/>
        </w:rPr>
        <w:t>winter photoperiod</w:t>
      </w:r>
      <w:ins w:id="94" w:author="Unknown Author" w:date="2023-11-21T08:55:28Z">
        <w:r>
          <w:rPr>
            <w:rStyle w:val="Emphasis"/>
            <w:bCs/>
            <w:i w:val="false"/>
            <w:iCs w:val="false"/>
            <w:color w:val="000000"/>
            <w:shd w:fill="FFFFFF" w:val="clear"/>
          </w:rPr>
          <w:t>s</w:t>
        </w:r>
      </w:ins>
      <w:r>
        <w:rPr>
          <w:rStyle w:val="Emphasis"/>
          <w:bCs/>
          <w:i w:val="false"/>
          <w:iCs w:val="false"/>
          <w:color w:val="000000"/>
          <w:shd w:fill="FFFFFF" w:val="clear"/>
        </w:rPr>
        <w:t xml:space="preserve">, the G2|M phase exclusively </w:t>
      </w:r>
      <w:del w:id="95" w:author="Mercedes García" w:date="2023-10-27T13:26:00Z">
        <w:r>
          <w:rPr>
            <w:rStyle w:val="Emphasis"/>
            <w:bCs/>
            <w:i w:val="false"/>
            <w:iCs w:val="false"/>
            <w:color w:val="000000"/>
            <w:shd w:fill="FFFFFF" w:val="clear"/>
          </w:rPr>
          <w:delText xml:space="preserve">occurs </w:delText>
        </w:r>
      </w:del>
      <w:ins w:id="96" w:author="Mercedes García" w:date="2023-10-27T13:26:00Z">
        <w:r>
          <w:rPr>
            <w:rStyle w:val="Emphasis"/>
            <w:bCs/>
            <w:i w:val="false"/>
            <w:iCs w:val="false"/>
            <w:color w:val="000000"/>
            <w:shd w:fill="FFFFFF" w:val="clear"/>
          </w:rPr>
          <w:t xml:space="preserve">occurred </w:t>
        </w:r>
      </w:ins>
      <w:ins w:id="97" w:author="Unknown Author" w:date="2023-11-21T08:55:38Z">
        <w:r>
          <w:rPr>
            <w:rStyle w:val="Emphasis"/>
            <w:bCs/>
            <w:i w:val="false"/>
            <w:iCs w:val="false"/>
            <w:color w:val="000000"/>
            <w:shd w:fill="FFFFFF" w:val="clear"/>
          </w:rPr>
          <w:t>by</w:t>
        </w:r>
      </w:ins>
      <w:del w:id="98" w:author="Unknown Author" w:date="2023-11-21T08:55:41Z">
        <w:r>
          <w:rPr>
            <w:rStyle w:val="Emphasis"/>
            <w:bCs/>
            <w:i w:val="false"/>
            <w:iCs w:val="false"/>
            <w:color w:val="000000"/>
            <w:shd w:fill="FFFFFF" w:val="clear"/>
          </w:rPr>
          <w:delText>during the</w:delText>
        </w:r>
      </w:del>
      <w:r>
        <w:rPr>
          <w:rStyle w:val="Emphasis"/>
          <w:bCs/>
          <w:i w:val="false"/>
          <w:iCs w:val="false"/>
          <w:color w:val="000000"/>
          <w:shd w:fill="FFFFFF" w:val="clear"/>
        </w:rPr>
        <w:t xml:space="preserve"> night</w:t>
      </w:r>
      <w:del w:id="99" w:author="Unknown Author" w:date="2023-11-21T08:55:44Z">
        <w:r>
          <w:rPr>
            <w:rStyle w:val="Emphasis"/>
            <w:bCs/>
            <w:i w:val="false"/>
            <w:iCs w:val="false"/>
            <w:color w:val="000000"/>
            <w:shd w:fill="FFFFFF" w:val="clear"/>
          </w:rPr>
          <w:delText>-time</w:delText>
        </w:r>
      </w:del>
      <w:r>
        <w:rPr>
          <w:rStyle w:val="Emphasis"/>
          <w:bCs/>
          <w:i w:val="false"/>
          <w:iCs w:val="false"/>
          <w:color w:val="000000"/>
          <w:shd w:fill="FFFFFF" w:val="clear"/>
        </w:rPr>
        <w:t xml:space="preserve">. As soon as the sun rises, cell division </w:t>
      </w:r>
      <w:del w:id="100" w:author="Mercedes García" w:date="2023-10-27T13:26:00Z">
        <w:r>
          <w:rPr>
            <w:rStyle w:val="Emphasis"/>
            <w:bCs/>
            <w:i w:val="false"/>
            <w:iCs w:val="false"/>
            <w:color w:val="000000"/>
            <w:shd w:fill="FFFFFF" w:val="clear"/>
          </w:rPr>
          <w:delText xml:space="preserve">is </w:delText>
        </w:r>
      </w:del>
      <w:ins w:id="101" w:author="Mercedes García" w:date="2023-10-27T13:26:00Z">
        <w:r>
          <w:rPr>
            <w:rStyle w:val="Emphasis"/>
            <w:bCs/>
            <w:i w:val="false"/>
            <w:iCs w:val="false"/>
            <w:color w:val="000000"/>
            <w:shd w:fill="FFFFFF" w:val="clear"/>
          </w:rPr>
          <w:t xml:space="preserve">was </w:t>
        </w:r>
      </w:ins>
      <w:r>
        <w:rPr>
          <w:rStyle w:val="Emphasis"/>
          <w:bCs/>
          <w:i w:val="false"/>
          <w:iCs w:val="false"/>
          <w:color w:val="000000"/>
          <w:shd w:fill="FFFFFF" w:val="clear"/>
        </w:rPr>
        <w:t>completed, allowing cells to undergo growth in the morning. These findings suggest</w:t>
      </w:r>
      <w:ins w:id="102" w:author="Mercedes García" w:date="2023-10-27T13:27:00Z">
        <w:r>
          <w:rPr>
            <w:rStyle w:val="Emphasis"/>
            <w:bCs/>
            <w:i w:val="false"/>
            <w:iCs w:val="false"/>
            <w:color w:val="000000"/>
            <w:shd w:fill="FFFFFF" w:val="clear"/>
          </w:rPr>
          <w:t>ed</w:t>
        </w:r>
      </w:ins>
      <w:r>
        <w:rPr>
          <w:rStyle w:val="Emphasis"/>
          <w:bCs/>
          <w:i w:val="false"/>
          <w:iCs w:val="false"/>
          <w:color w:val="000000"/>
          <w:shd w:fill="FFFFFF" w:val="clear"/>
        </w:rPr>
        <w:t xml:space="preserve"> that the cell division cycle </w:t>
      </w:r>
      <w:del w:id="103" w:author="Mercedes García" w:date="2023-10-27T13:27:00Z">
        <w:r>
          <w:rPr>
            <w:rStyle w:val="Emphasis"/>
            <w:bCs/>
            <w:i w:val="false"/>
            <w:iCs w:val="false"/>
            <w:color w:val="000000"/>
            <w:shd w:fill="FFFFFF" w:val="clear"/>
          </w:rPr>
          <w:delText xml:space="preserve">is </w:delText>
        </w:r>
      </w:del>
      <w:ins w:id="104" w:author="Mercedes García" w:date="2023-10-27T13:27:00Z">
        <w:r>
          <w:rPr>
            <w:rStyle w:val="Emphasis"/>
            <w:bCs/>
            <w:i w:val="false"/>
            <w:iCs w:val="false"/>
            <w:color w:val="000000"/>
            <w:shd w:fill="FFFFFF" w:val="clear"/>
          </w:rPr>
          <w:t xml:space="preserve">was </w:t>
        </w:r>
      </w:ins>
      <w:r>
        <w:rPr>
          <w:rStyle w:val="Emphasis"/>
          <w:bCs/>
          <w:i w:val="false"/>
          <w:iCs w:val="false"/>
          <w:color w:val="000000"/>
          <w:shd w:fill="FFFFFF" w:val="clear"/>
        </w:rPr>
        <w:t xml:space="preserve">strongly influenced by the circadian clock and </w:t>
      </w:r>
      <w:del w:id="105" w:author="Mercedes García" w:date="2023-10-27T13:27:00Z">
        <w:r>
          <w:rPr>
            <w:rStyle w:val="Emphasis"/>
            <w:bCs/>
            <w:i w:val="false"/>
            <w:iCs w:val="false"/>
            <w:color w:val="000000"/>
            <w:shd w:fill="FFFFFF" w:val="clear"/>
          </w:rPr>
          <w:delText xml:space="preserve">can </w:delText>
        </w:r>
      </w:del>
      <w:ins w:id="106" w:author="Mercedes García" w:date="2023-10-27T13:27:00Z">
        <w:r>
          <w:rPr>
            <w:rStyle w:val="Emphasis"/>
            <w:bCs/>
            <w:i w:val="false"/>
            <w:iCs w:val="false"/>
            <w:color w:val="000000"/>
            <w:shd w:fill="FFFFFF" w:val="clear"/>
          </w:rPr>
          <w:t xml:space="preserve">could </w:t>
        </w:r>
      </w:ins>
      <w:r>
        <w:rPr>
          <w:rStyle w:val="Emphasis"/>
          <w:bCs/>
          <w:i w:val="false"/>
          <w:iCs w:val="false"/>
          <w:color w:val="000000"/>
          <w:shd w:fill="FFFFFF" w:val="clear"/>
        </w:rPr>
        <w:t xml:space="preserve">anticipate cyclic changes, such as the reduced duration of light during </w:t>
      </w:r>
      <w:del w:id="107" w:author="Unknown Author" w:date="2023-11-21T08:56:01Z">
        <w:r>
          <w:rPr>
            <w:rStyle w:val="Emphasis"/>
            <w:bCs/>
            <w:i w:val="false"/>
            <w:iCs w:val="false"/>
            <w:color w:val="000000"/>
            <w:shd w:fill="FFFFFF" w:val="clear"/>
          </w:rPr>
          <w:delText xml:space="preserve">the </w:delText>
        </w:r>
      </w:del>
      <w:r>
        <w:rPr>
          <w:rStyle w:val="Emphasis"/>
          <w:bCs/>
          <w:i w:val="false"/>
          <w:iCs w:val="false"/>
          <w:color w:val="000000"/>
          <w:shd w:fill="FFFFFF" w:val="clear"/>
        </w:rPr>
        <w:t xml:space="preserve">winter </w:t>
      </w:r>
      <w:ins w:id="108" w:author="Unknown Author" w:date="2023-11-21T08:56:04Z">
        <w:r>
          <w:rPr>
            <w:rStyle w:val="Emphasis"/>
            <w:bCs/>
            <w:i w:val="false"/>
            <w:iCs w:val="false"/>
            <w:color w:val="000000"/>
            <w:shd w:fill="FFFFFF" w:val="clear"/>
          </w:rPr>
          <w:t xml:space="preserve">short </w:t>
        </w:r>
      </w:ins>
      <w:r>
        <w:rPr>
          <w:rStyle w:val="Emphasis"/>
          <w:bCs/>
          <w:i w:val="false"/>
          <w:iCs w:val="false"/>
          <w:color w:val="000000"/>
          <w:shd w:fill="FFFFFF" w:val="clear"/>
        </w:rPr>
        <w:t>photoperiod</w:t>
      </w:r>
      <w:ins w:id="109" w:author="Unknown Author" w:date="2023-11-21T08:56:07Z">
        <w:r>
          <w:rPr>
            <w:rStyle w:val="Emphasis"/>
            <w:bCs/>
            <w:i w:val="false"/>
            <w:iCs w:val="false"/>
            <w:color w:val="000000"/>
            <w:shd w:fill="FFFFFF" w:val="clear"/>
          </w:rPr>
          <w:t>s</w:t>
        </w:r>
      </w:ins>
      <w:r>
        <w:rPr>
          <w:rStyle w:val="Emphasis"/>
          <w:bCs/>
          <w:i w:val="false"/>
          <w:iCs w:val="false"/>
          <w:color w:val="000000"/>
          <w:shd w:fill="FFFFFF" w:val="clear"/>
        </w:rPr>
        <w:t>. To ensure this anticipation, the circadian clock ensure</w:t>
      </w:r>
      <w:ins w:id="110" w:author="Mercedes García" w:date="2023-10-27T13:28:00Z">
        <w:r>
          <w:rPr>
            <w:rStyle w:val="Emphasis"/>
            <w:bCs/>
            <w:i w:val="false"/>
            <w:iCs w:val="false"/>
            <w:color w:val="000000"/>
            <w:shd w:fill="FFFFFF" w:val="clear"/>
          </w:rPr>
          <w:t>d</w:t>
        </w:r>
      </w:ins>
      <w:del w:id="111" w:author="Mercedes García" w:date="2023-10-27T13:28:00Z">
        <w:r>
          <w:rPr>
            <w:rStyle w:val="Emphasis"/>
            <w:bCs/>
            <w:i w:val="false"/>
            <w:iCs w:val="false"/>
            <w:color w:val="000000"/>
            <w:shd w:fill="FFFFFF" w:val="clear"/>
          </w:rPr>
          <w:delText>s</w:delText>
        </w:r>
      </w:del>
      <w:r>
        <w:rPr>
          <w:rStyle w:val="Emphasis"/>
          <w:bCs/>
          <w:i w:val="false"/>
          <w:iCs w:val="false"/>
          <w:color w:val="000000"/>
          <w:shd w:fill="FFFFFF" w:val="clear"/>
        </w:rPr>
        <w:t xml:space="preserve"> that all cells enter</w:t>
      </w:r>
      <w:ins w:id="112" w:author="Mercedes García" w:date="2023-10-27T13:29:00Z">
        <w:r>
          <w:rPr>
            <w:rStyle w:val="Emphasis"/>
            <w:bCs/>
            <w:i w:val="false"/>
            <w:iCs w:val="false"/>
            <w:color w:val="000000"/>
            <w:shd w:fill="FFFFFF" w:val="clear"/>
          </w:rPr>
          <w:t>ed</w:t>
        </w:r>
      </w:ins>
      <w:r>
        <w:rPr>
          <w:rStyle w:val="Emphasis"/>
          <w:bCs/>
          <w:i w:val="false"/>
          <w:iCs w:val="false"/>
          <w:color w:val="000000"/>
          <w:shd w:fill="FFFFFF" w:val="clear"/>
        </w:rPr>
        <w:t xml:space="preserve"> the G1 phase precisely at sunrise, maximizing the utilization of available daylight hours (Fig. 33-C). This anticipation </w:t>
      </w:r>
      <w:del w:id="113" w:author="Mercedes García" w:date="2023-10-27T13:29:00Z">
        <w:r>
          <w:rPr>
            <w:rStyle w:val="Emphasis"/>
            <w:bCs/>
            <w:i w:val="false"/>
            <w:iCs w:val="false"/>
            <w:color w:val="000000"/>
            <w:shd w:fill="FFFFFF" w:val="clear"/>
          </w:rPr>
          <w:delText xml:space="preserve">is </w:delText>
        </w:r>
      </w:del>
      <w:ins w:id="114" w:author="Mercedes García" w:date="2023-10-27T13:29:00Z">
        <w:r>
          <w:rPr>
            <w:rStyle w:val="Emphasis"/>
            <w:bCs/>
            <w:i w:val="false"/>
            <w:iCs w:val="false"/>
            <w:color w:val="000000"/>
            <w:shd w:fill="FFFFFF" w:val="clear"/>
          </w:rPr>
          <w:t xml:space="preserve">was </w:t>
        </w:r>
      </w:ins>
      <w:r>
        <w:rPr>
          <w:rStyle w:val="Emphasis"/>
          <w:bCs/>
          <w:i w:val="false"/>
          <w:iCs w:val="false"/>
          <w:color w:val="000000"/>
          <w:shd w:fill="FFFFFF" w:val="clear"/>
        </w:rPr>
        <w:t xml:space="preserve">also observed in chloroplast division. Under summer </w:t>
      </w:r>
      <w:ins w:id="115" w:author="Unknown Author" w:date="2023-11-21T08:56:31Z">
        <w:r>
          <w:rPr>
            <w:rStyle w:val="Emphasis"/>
            <w:bCs/>
            <w:i w:val="false"/>
            <w:iCs w:val="false"/>
            <w:color w:val="000000"/>
            <w:shd w:fill="FFFFFF" w:val="clear"/>
          </w:rPr>
          <w:t xml:space="preserve">long </w:t>
        </w:r>
      </w:ins>
      <w:r>
        <w:rPr>
          <w:rStyle w:val="Emphasis"/>
          <w:bCs/>
          <w:i w:val="false"/>
          <w:iCs w:val="false"/>
          <w:color w:val="000000"/>
          <w:shd w:fill="FFFFFF" w:val="clear"/>
        </w:rPr>
        <w:t>photoperiod</w:t>
      </w:r>
      <w:ins w:id="116" w:author="Unknown Author" w:date="2023-11-21T08:56:34Z">
        <w:r>
          <w:rPr>
            <w:rStyle w:val="Emphasis"/>
            <w:bCs/>
            <w:i w:val="false"/>
            <w:iCs w:val="false"/>
            <w:color w:val="000000"/>
            <w:shd w:fill="FFFFFF" w:val="clear"/>
          </w:rPr>
          <w:t>s</w:t>
        </w:r>
      </w:ins>
      <w:r>
        <w:rPr>
          <w:rStyle w:val="Emphasis"/>
          <w:bCs/>
          <w:i w:val="false"/>
          <w:iCs w:val="false"/>
          <w:color w:val="000000"/>
          <w:shd w:fill="FFFFFF" w:val="clear"/>
        </w:rPr>
        <w:t xml:space="preserve">, chloroplast duplication </w:t>
      </w:r>
      <w:del w:id="117" w:author="Mercedes García" w:date="2023-10-27T13:29:00Z">
        <w:r>
          <w:rPr>
            <w:rStyle w:val="Emphasis"/>
            <w:bCs/>
            <w:i w:val="false"/>
            <w:iCs w:val="false"/>
            <w:color w:val="000000"/>
            <w:shd w:fill="FFFFFF" w:val="clear"/>
          </w:rPr>
          <w:delText xml:space="preserve">is </w:delText>
        </w:r>
      </w:del>
      <w:ins w:id="118" w:author="Mercedes García" w:date="2023-10-27T13:29:00Z">
        <w:r>
          <w:rPr>
            <w:rStyle w:val="Emphasis"/>
            <w:bCs/>
            <w:i w:val="false"/>
            <w:iCs w:val="false"/>
            <w:color w:val="000000"/>
            <w:shd w:fill="FFFFFF" w:val="clear"/>
          </w:rPr>
          <w:t xml:space="preserve">was </w:t>
        </w:r>
      </w:ins>
      <w:r>
        <w:rPr>
          <w:rStyle w:val="Emphasis"/>
          <w:bCs/>
          <w:i w:val="false"/>
          <w:iCs w:val="false"/>
          <w:color w:val="000000"/>
          <w:shd w:fill="FFFFFF" w:val="clear"/>
        </w:rPr>
        <w:t xml:space="preserve">achieved during the latter part of the night (ZT20) (Fig. 33-D), while under the winter photoperiod, it </w:t>
      </w:r>
      <w:del w:id="119" w:author="Mercedes García" w:date="2023-10-27T13:29:00Z">
        <w:r>
          <w:rPr>
            <w:rStyle w:val="Emphasis"/>
            <w:bCs/>
            <w:i w:val="false"/>
            <w:iCs w:val="false"/>
            <w:color w:val="000000"/>
            <w:shd w:fill="FFFFFF" w:val="clear"/>
          </w:rPr>
          <w:delText xml:space="preserve">takes </w:delText>
        </w:r>
      </w:del>
      <w:ins w:id="120" w:author="Mercedes García" w:date="2023-10-27T13:29:00Z">
        <w:r>
          <w:rPr>
            <w:rStyle w:val="Emphasis"/>
            <w:bCs/>
            <w:i w:val="false"/>
            <w:iCs w:val="false"/>
            <w:color w:val="000000"/>
            <w:shd w:fill="FFFFFF" w:val="clear"/>
          </w:rPr>
          <w:t xml:space="preserve">took </w:t>
        </w:r>
      </w:ins>
      <w:r>
        <w:rPr>
          <w:rStyle w:val="Emphasis"/>
          <w:bCs/>
          <w:i w:val="false"/>
          <w:iCs w:val="false"/>
          <w:color w:val="000000"/>
          <w:shd w:fill="FFFFFF" w:val="clear"/>
        </w:rPr>
        <w:t>place at ZT16. Before sunrise, a substantial number of cells already possess</w:t>
      </w:r>
      <w:ins w:id="121" w:author="Mercedes García" w:date="2023-10-27T13:29:00Z">
        <w:r>
          <w:rPr>
            <w:rStyle w:val="Emphasis"/>
            <w:bCs/>
            <w:i w:val="false"/>
            <w:iCs w:val="false"/>
            <w:color w:val="000000"/>
            <w:shd w:fill="FFFFFF" w:val="clear"/>
          </w:rPr>
          <w:t>ed</w:t>
        </w:r>
      </w:ins>
      <w:r>
        <w:rPr>
          <w:rStyle w:val="Emphasis"/>
          <w:bCs/>
          <w:i w:val="false"/>
          <w:iCs w:val="false"/>
          <w:color w:val="000000"/>
          <w:shd w:fill="FFFFFF" w:val="clear"/>
        </w:rPr>
        <w:t xml:space="preserve"> only one chloroplast during </w:t>
      </w:r>
      <w:del w:id="122" w:author="Unknown Author" w:date="2023-11-21T08:56:50Z">
        <w:r>
          <w:rPr>
            <w:rStyle w:val="Emphasis"/>
            <w:bCs/>
            <w:i w:val="false"/>
            <w:iCs w:val="false"/>
            <w:color w:val="000000"/>
            <w:shd w:fill="FFFFFF" w:val="clear"/>
          </w:rPr>
          <w:delText>the</w:delText>
        </w:r>
      </w:del>
      <w:r>
        <w:rPr>
          <w:rStyle w:val="Emphasis"/>
          <w:bCs/>
          <w:i w:val="false"/>
          <w:iCs w:val="false"/>
          <w:color w:val="000000"/>
          <w:shd w:fill="FFFFFF" w:val="clear"/>
        </w:rPr>
        <w:t xml:space="preserve"> winter </w:t>
      </w:r>
      <w:ins w:id="123" w:author="Unknown Author" w:date="2023-11-21T08:56:52Z">
        <w:r>
          <w:rPr>
            <w:rStyle w:val="Emphasis"/>
            <w:bCs/>
            <w:i w:val="false"/>
            <w:iCs w:val="false"/>
            <w:color w:val="000000"/>
            <w:shd w:fill="FFFFFF" w:val="clear"/>
          </w:rPr>
          <w:t xml:space="preserve">short </w:t>
        </w:r>
      </w:ins>
      <w:r>
        <w:rPr>
          <w:rStyle w:val="Emphasis"/>
          <w:bCs/>
          <w:i w:val="false"/>
          <w:iCs w:val="false"/>
          <w:color w:val="000000"/>
          <w:shd w:fill="FFFFFF" w:val="clear"/>
        </w:rPr>
        <w:t>photoperiod</w:t>
      </w:r>
      <w:ins w:id="124" w:author="Unknown Author" w:date="2023-11-21T08:56:55Z">
        <w:r>
          <w:rPr>
            <w:rStyle w:val="Emphasis"/>
            <w:bCs/>
            <w:i w:val="false"/>
            <w:iCs w:val="false"/>
            <w:color w:val="000000"/>
            <w:shd w:fill="FFFFFF" w:val="clear"/>
          </w:rPr>
          <w:t>s</w:t>
        </w:r>
      </w:ins>
      <w:r>
        <w:rPr>
          <w:rStyle w:val="Emphasis"/>
          <w:bCs/>
          <w:i w:val="false"/>
          <w:iCs w:val="false"/>
          <w:color w:val="000000"/>
          <w:shd w:fill="FFFFFF" w:val="clear"/>
        </w:rPr>
        <w:t xml:space="preserve"> (Fig. 33-E).</w:t>
      </w:r>
    </w:p>
    <w:p>
      <w:pPr>
        <w:pStyle w:val="BodyText"/>
        <w:rPr>
          <w:rStyle w:val="Emphasis"/>
          <w:bCs/>
          <w:i w:val="false"/>
          <w:i w:val="false"/>
          <w:iCs w:val="false"/>
          <w:color w:val="000000"/>
          <w:highlight w:val="white"/>
        </w:rPr>
      </w:pPr>
      <w:r>
        <w:rPr>
          <w:bCs/>
          <w:i w:val="false"/>
          <w:iCs w:val="false"/>
          <w:color w:val="000000"/>
          <w:highlight w:val="white"/>
        </w:rPr>
      </w:r>
    </w:p>
    <w:p>
      <w:pPr>
        <w:pStyle w:val="BodyText"/>
        <w:rPr>
          <w:rStyle w:val="Emphasis"/>
          <w:bCs/>
          <w:i w:val="false"/>
          <w:i w:val="false"/>
          <w:iCs w:val="false"/>
          <w:color w:val="000000"/>
          <w:highlight w:val="white"/>
        </w:rPr>
      </w:pPr>
      <w:r>
        <w:rPr>
          <w:bCs/>
          <w:i w:val="false"/>
          <w:iCs w:val="false"/>
          <w:color w:val="000000"/>
          <w:highlight w:val="white"/>
        </w:rPr>
      </w:r>
    </w:p>
    <w:p>
      <w:pPr>
        <w:pStyle w:val="BodyText"/>
        <w:rPr>
          <w:rStyle w:val="Emphasis"/>
          <w:bCs/>
          <w:i w:val="false"/>
          <w:i w:val="false"/>
          <w:iCs w:val="false"/>
          <w:color w:val="000000"/>
          <w:highlight w:val="white"/>
        </w:rPr>
      </w:pPr>
      <w:r>
        <w:rPr>
          <w:bCs/>
          <w:i w:val="false"/>
          <w:iCs w:val="false"/>
          <w:color w:val="000000"/>
          <w:highlight w:val="white"/>
        </w:rPr>
      </w:r>
    </w:p>
    <w:p>
      <w:pPr>
        <w:pStyle w:val="BodyText"/>
        <w:rPr>
          <w:rStyle w:val="Emphasis"/>
          <w:bCs/>
          <w:i w:val="false"/>
          <w:i w:val="false"/>
          <w:iCs w:val="false"/>
          <w:color w:val="000000"/>
          <w:highlight w:val="white"/>
        </w:rPr>
      </w:pPr>
      <w:r>
        <w:rPr>
          <w:bCs/>
          <w:i w:val="false"/>
          <w:iCs w:val="false"/>
          <w:color w:val="000000"/>
          <w:highlight w:val="white"/>
        </w:rPr>
      </w:r>
    </w:p>
    <w:p>
      <w:pPr>
        <w:pStyle w:val="BodyText"/>
        <w:rPr>
          <w:rStyle w:val="Emphasis"/>
          <w:bCs/>
          <w:i w:val="false"/>
          <w:i w:val="false"/>
          <w:iCs w:val="false"/>
          <w:color w:val="000000"/>
          <w:highlight w:val="white"/>
        </w:rPr>
      </w:pPr>
      <w:r>
        <w:rPr>
          <w:bCs/>
          <w:i w:val="false"/>
          <w:iCs w:val="false"/>
          <w:color w:val="000000"/>
          <w:highlight w:val="white"/>
        </w:rPr>
      </w:r>
    </w:p>
    <w:p>
      <w:pPr>
        <w:pStyle w:val="BodyText"/>
        <w:rPr>
          <w:rStyle w:val="Emphasis"/>
          <w:bCs/>
          <w:i w:val="false"/>
          <w:i w:val="false"/>
          <w:iCs w:val="false"/>
          <w:color w:val="000000"/>
          <w:highlight w:val="white"/>
        </w:rPr>
      </w:pPr>
      <w:r>
        <w:rPr>
          <w:bCs/>
          <w:i w:val="false"/>
          <w:iCs w:val="false"/>
          <w:color w:val="000000"/>
          <w:highlight w:val="white"/>
        </w:rPr>
      </w:r>
    </w:p>
    <w:p>
      <w:pPr>
        <w:pStyle w:val="BodyText"/>
        <w:rPr>
          <w:rStyle w:val="Emphasis"/>
          <w:bCs/>
          <w:i w:val="false"/>
          <w:i w:val="false"/>
          <w:iCs w:val="false"/>
          <w:color w:val="000000"/>
          <w:highlight w:val="white"/>
        </w:rPr>
      </w:pPr>
      <w:r>
        <w:rPr>
          <w:bCs/>
          <w:i w:val="false"/>
          <w:iCs w:val="false"/>
          <w:color w:val="000000"/>
          <w:highlight w:val="white"/>
        </w:rPr>
        <mc:AlternateContent>
          <mc:Choice Requires="wps">
            <w:drawing>
              <wp:anchor behindDoc="0" distT="0" distB="0" distL="0" distR="0" simplePos="0" locked="0" layoutInCell="0" allowOverlap="1" relativeHeight="12" wp14:anchorId="61475DCA">
                <wp:simplePos x="0" y="0"/>
                <wp:positionH relativeFrom="column">
                  <wp:posOffset>-74930</wp:posOffset>
                </wp:positionH>
                <wp:positionV relativeFrom="paragraph">
                  <wp:posOffset>-10160</wp:posOffset>
                </wp:positionV>
                <wp:extent cx="6083935" cy="8568690"/>
                <wp:effectExtent l="0" t="0" r="0" b="0"/>
                <wp:wrapSquare wrapText="largest"/>
                <wp:docPr id="1" name="Marco33"/>
                <a:graphic xmlns:a="http://schemas.openxmlformats.org/drawingml/2006/main">
                  <a:graphicData uri="http://schemas.microsoft.com/office/word/2010/wordprocessingShape">
                    <wps:wsp>
                      <wps:cNvSpPr/>
                      <wps:spPr>
                        <a:xfrm>
                          <a:off x="0" y="0"/>
                          <a:ext cx="6084000" cy="8568720"/>
                        </a:xfrm>
                        <a:prstGeom prst="rect">
                          <a:avLst/>
                        </a:prstGeom>
                        <a:solidFill>
                          <a:srgbClr val="ffffff"/>
                        </a:solidFill>
                        <a:ln w="0">
                          <a:noFill/>
                        </a:ln>
                      </wps:spPr>
                      <wps:style>
                        <a:lnRef idx="0"/>
                        <a:fillRef idx="0"/>
                        <a:effectRef idx="0"/>
                        <a:fontRef idx="minor"/>
                      </wps:style>
                      <wps:txbx>
                        <w:txbxContent>
                          <w:p>
                            <w:pPr>
                              <w:pStyle w:val="Figura"/>
                              <w:spacing w:before="120" w:after="120"/>
                              <w:jc w:val="both"/>
                              <w:rPr/>
                            </w:pPr>
                            <w:r>
                              <w:rPr>
                                <w:color w:val="000000"/>
                              </w:rPr>
                              <w:drawing>
                                <wp:inline distT="0" distB="0" distL="0" distR="0">
                                  <wp:extent cx="5900420" cy="5922010"/>
                                  <wp:effectExtent l="0" t="0" r="0" b="0"/>
                                  <wp:docPr id="3"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3" descr=""/>
                                          <pic:cNvPicPr>
                                            <a:picLocks noChangeAspect="1" noChangeArrowheads="1"/>
                                          </pic:cNvPicPr>
                                        </pic:nvPicPr>
                                        <pic:blipFill>
                                          <a:blip r:embed="rId2"/>
                                          <a:srcRect l="0" t="0" r="0" b="23598"/>
                                          <a:stretch>
                                            <a:fillRect/>
                                          </a:stretch>
                                        </pic:blipFill>
                                        <pic:spPr bwMode="auto">
                                          <a:xfrm>
                                            <a:off x="0" y="0"/>
                                            <a:ext cx="5900420" cy="5922010"/>
                                          </a:xfrm>
                                          <a:prstGeom prst="rect">
                                            <a:avLst/>
                                          </a:prstGeom>
                                        </pic:spPr>
                                      </pic:pic>
                                    </a:graphicData>
                                  </a:graphic>
                                </wp:inline>
                              </w:drawing>
                            </w:r>
                            <w:r>
                              <w:rPr>
                                <w:color w:val="000000"/>
                              </w:rPr>
                              <w:t>Figure 33.</w:t>
                            </w:r>
                            <w:r>
                              <w:rPr>
                                <w:b/>
                                <w:bCs/>
                                <w:color w:val="000000"/>
                              </w:rPr>
                              <w:t xml:space="preserve"> Cell division cycle (CDC) of Ostreococcus tauri under summer and winter photoperiod.</w:t>
                            </w:r>
                            <w:r>
                              <w:rPr>
                                <w:color w:val="000000"/>
                              </w:rPr>
                              <w:t xml:space="preserve"> (A) Percentage of cells in G1, S and G2|M phases during the three days of sampling. Points correspond to real data and lines represent waves approximations made by Circacompare during the rhythmicity analysis. (B-C) Circular heatmap representing mean percentage of cells in G1, S and G2|M phases during summer and winter photoperiod, respectively. (D-E) Photographs of cells under the fluorescence microscope. Each photograph correspond to a different time point of summer and winter photoperiod, respectively. Nucleus are dyed and they fluorescence in green, chloroplast in red. White arrows point cells that posses two chloroplasts due to chloroplast division prior to cell division.</w:t>
                            </w:r>
                          </w:p>
                          <w:p>
                            <w:pPr>
                              <w:pStyle w:val="Figura"/>
                              <w:jc w:val="both"/>
                              <w:rPr>
                                <w:color w:val="000000"/>
                              </w:rPr>
                            </w:pPr>
                            <w:r>
                              <w:rPr>
                                <w:color w:val="000000"/>
                              </w:rPr>
                            </w:r>
                          </w:p>
                          <w:p>
                            <w:pPr>
                              <w:pStyle w:val="Figura"/>
                              <w:jc w:val="both"/>
                              <w:rPr>
                                <w:color w:val="000000"/>
                              </w:rPr>
                            </w:pPr>
                            <w:r>
                              <w:rPr>
                                <w:color w:val="000000"/>
                              </w:rPr>
                            </w:r>
                          </w:p>
                          <w:p>
                            <w:pPr>
                              <w:pStyle w:val="Figura"/>
                              <w:spacing w:before="120" w:after="120"/>
                              <w:jc w:val="both"/>
                              <w:rPr>
                                <w:color w:val="000000"/>
                              </w:rPr>
                            </w:pPr>
                            <w:r>
                              <w:rPr>
                                <w:color w:val="000000"/>
                              </w:rPr>
                            </w:r>
                          </w:p>
                        </w:txbxContent>
                      </wps:txbx>
                      <wps:bodyPr lIns="0" rIns="0" tIns="0" bIns="0" anchor="t">
                        <a:noAutofit/>
                      </wps:bodyPr>
                    </wps:wsp>
                  </a:graphicData>
                </a:graphic>
              </wp:anchor>
            </w:drawing>
          </mc:Choice>
          <mc:Fallback>
            <w:pict>
              <v:rect id="shape_0" ID="Marco33" path="m0,0l-2147483645,0l-2147483645,-2147483646l0,-2147483646xe" fillcolor="white" stroked="f" o:allowincell="f" style="position:absolute;margin-left:-5.9pt;margin-top:-0.8pt;width:479pt;height:674.65pt;mso-wrap-style:square;v-text-anchor:top" wp14:anchorId="61475DCA">
                <v:fill o:detectmouseclick="t" type="solid" color2="black"/>
                <v:stroke color="#3465a4" joinstyle="round" endcap="flat"/>
                <v:textbox>
                  <w:txbxContent>
                    <w:p>
                      <w:pPr>
                        <w:pStyle w:val="Figura"/>
                        <w:spacing w:before="120" w:after="120"/>
                        <w:jc w:val="both"/>
                        <w:rPr/>
                      </w:pPr>
                      <w:r>
                        <w:rPr>
                          <w:color w:val="000000"/>
                        </w:rPr>
                        <w:drawing>
                          <wp:inline distT="0" distB="0" distL="0" distR="0">
                            <wp:extent cx="5900420" cy="5922010"/>
                            <wp:effectExtent l="0" t="0" r="0" b="0"/>
                            <wp:docPr id="4"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3" descr=""/>
                                    <pic:cNvPicPr>
                                      <a:picLocks noChangeAspect="1" noChangeArrowheads="1"/>
                                    </pic:cNvPicPr>
                                  </pic:nvPicPr>
                                  <pic:blipFill>
                                    <a:blip r:embed="rId3"/>
                                    <a:srcRect l="0" t="0" r="0" b="23598"/>
                                    <a:stretch>
                                      <a:fillRect/>
                                    </a:stretch>
                                  </pic:blipFill>
                                  <pic:spPr bwMode="auto">
                                    <a:xfrm>
                                      <a:off x="0" y="0"/>
                                      <a:ext cx="5900420" cy="5922010"/>
                                    </a:xfrm>
                                    <a:prstGeom prst="rect">
                                      <a:avLst/>
                                    </a:prstGeom>
                                  </pic:spPr>
                                </pic:pic>
                              </a:graphicData>
                            </a:graphic>
                          </wp:inline>
                        </w:drawing>
                      </w:r>
                      <w:r>
                        <w:rPr>
                          <w:color w:val="000000"/>
                        </w:rPr>
                        <w:t>Figure 33.</w:t>
                      </w:r>
                      <w:r>
                        <w:rPr>
                          <w:b/>
                          <w:bCs/>
                          <w:color w:val="000000"/>
                        </w:rPr>
                        <w:t xml:space="preserve"> Cell division cycle (CDC) of Ostreococcus tauri under summer and winter photoperiod.</w:t>
                      </w:r>
                      <w:r>
                        <w:rPr>
                          <w:color w:val="000000"/>
                        </w:rPr>
                        <w:t xml:space="preserve"> (A) Percentage of cells in G1, S and G2|M phases during the three days of sampling. Points correspond to real data and lines represent waves approximations made by Circacompare during the rhythmicity analysis. (B-C) Circular heatmap representing mean percentage of cells in G1, S and G2|M phases during summer and winter photoperiod, respectively. (D-E) Photographs of cells under the fluorescence microscope. Each photograph correspond to a different time point of summer and winter photoperiod, respectively. Nucleus are dyed and they fluorescence in green, chloroplast in red. White arrows point cells that posses two chloroplasts due to chloroplast division prior to cell division.</w:t>
                      </w:r>
                    </w:p>
                    <w:p>
                      <w:pPr>
                        <w:pStyle w:val="Figura"/>
                        <w:jc w:val="both"/>
                        <w:rPr>
                          <w:color w:val="000000"/>
                        </w:rPr>
                      </w:pPr>
                      <w:r>
                        <w:rPr>
                          <w:color w:val="000000"/>
                        </w:rPr>
                      </w:r>
                    </w:p>
                    <w:p>
                      <w:pPr>
                        <w:pStyle w:val="Figura"/>
                        <w:jc w:val="both"/>
                        <w:rPr>
                          <w:color w:val="000000"/>
                        </w:rPr>
                      </w:pPr>
                      <w:r>
                        <w:rPr>
                          <w:color w:val="000000"/>
                        </w:rPr>
                      </w:r>
                    </w:p>
                    <w:p>
                      <w:pPr>
                        <w:pStyle w:val="Figura"/>
                        <w:spacing w:before="120" w:after="120"/>
                        <w:jc w:val="both"/>
                        <w:rPr>
                          <w:color w:val="000000"/>
                        </w:rPr>
                      </w:pPr>
                      <w:r>
                        <w:rPr>
                          <w:color w:val="000000"/>
                        </w:rPr>
                      </w:r>
                    </w:p>
                  </w:txbxContent>
                </v:textbox>
                <w10:wrap type="square" side="largest"/>
              </v:rect>
            </w:pict>
          </mc:Fallback>
        </mc:AlternateContent>
      </w:r>
    </w:p>
    <w:p>
      <w:pPr>
        <w:pStyle w:val="Heading4"/>
        <w:numPr>
          <w:ilvl w:val="3"/>
          <w:numId w:val="2"/>
        </w:numPr>
        <w:rPr/>
      </w:pPr>
      <w:bookmarkStart w:id="2" w:name="__RefHeading___Toc14456_3955999102"/>
      <w:bookmarkEnd w:id="2"/>
      <w:r>
        <w:rPr/>
        <w:t>Integration of CDC program</w:t>
      </w:r>
      <w:ins w:id="125" w:author="Unknown Author" w:date="2023-11-21T08:57:13Z">
        <w:r>
          <w:rPr/>
          <w:t>me</w:t>
        </w:r>
      </w:ins>
      <w:r>
        <w:rPr/>
        <w:t xml:space="preserve"> with transcriptomic</w:t>
      </w:r>
      <w:bookmarkStart w:id="3" w:name="MendeleyTempCursorBookmark"/>
      <w:bookmarkEnd w:id="3"/>
      <w:r>
        <w:rPr/>
        <w:t xml:space="preserve"> and proteomic data.</w:t>
      </w:r>
    </w:p>
    <w:p>
      <w:pPr>
        <w:pStyle w:val="BodyText"/>
        <w:rPr/>
      </w:pPr>
      <w:r>
        <w:rPr>
          <w:i/>
          <w:iCs/>
        </w:rPr>
        <w:t xml:space="preserve">Ostreococcus tauri </w:t>
      </w:r>
      <w:r>
        <w:rPr/>
        <w:t>annotated genes involved in cell division cycle were organized in three different groups in order to mark in which phase of the cell cycle they are present,</w:t>
      </w:r>
      <w:r>
        <w:rPr>
          <w:bCs/>
          <w:color w:val="000000"/>
          <w:shd w:fill="FFFFFF" w:val="clear"/>
        </w:rPr>
        <w:t xml:space="preserve"> according to the current cell cycle model in plants (Carneiro et al., 2021)⁠ (Table. 7, 8, 9).</w:t>
      </w:r>
    </w:p>
    <w:p>
      <w:pPr>
        <w:pStyle w:val="Tabla"/>
        <w:keepNext w:val="true"/>
        <w:rPr/>
      </w:pPr>
      <w:r>
        <w:rPr/>
        <w:t>Table 7: Proteins that are present during the G1 phase of the cell division cycle in Ostreococcus and the corresponding genes that encode them.</w:t>
      </w:r>
    </w:p>
    <w:tbl>
      <w:tblPr>
        <w:tblW w:w="6243" w:type="dxa"/>
        <w:jc w:val="left"/>
        <w:tblInd w:w="1381" w:type="dxa"/>
        <w:tblLayout w:type="fixed"/>
        <w:tblCellMar>
          <w:top w:w="0" w:type="dxa"/>
          <w:left w:w="0" w:type="dxa"/>
          <w:bottom w:w="0" w:type="dxa"/>
          <w:right w:w="0" w:type="dxa"/>
        </w:tblCellMar>
        <w:tblLook w:val="0000" w:noHBand="0" w:noVBand="0" w:firstColumn="0" w:lastRow="0" w:lastColumn="0" w:firstRow="0"/>
      </w:tblPr>
      <w:tblGrid>
        <w:gridCol w:w="3000"/>
        <w:gridCol w:w="3242"/>
      </w:tblGrid>
      <w:tr>
        <w:trPr>
          <w:trHeight w:val="256" w:hRule="atLeast"/>
        </w:trPr>
        <w:tc>
          <w:tcPr>
            <w:tcW w:w="3000" w:type="dxa"/>
            <w:tcBorders>
              <w:top w:val="single" w:sz="6" w:space="0" w:color="000000"/>
              <w:bottom w:val="single" w:sz="6" w:space="0" w:color="000000"/>
            </w:tcBorders>
            <w:vAlign w:val="bottom"/>
          </w:tcPr>
          <w:p>
            <w:pPr>
              <w:pStyle w:val="Normal"/>
              <w:jc w:val="center"/>
              <w:rPr>
                <w:b/>
                <w:bCs/>
                <w:color w:val="000000"/>
              </w:rPr>
            </w:pPr>
            <w:r>
              <w:rPr>
                <w:b/>
                <w:bCs/>
                <w:color w:val="000000"/>
              </w:rPr>
              <w:t>Gene IDs</w:t>
            </w:r>
          </w:p>
        </w:tc>
        <w:tc>
          <w:tcPr>
            <w:tcW w:w="3242" w:type="dxa"/>
            <w:tcBorders>
              <w:top w:val="single" w:sz="6" w:space="0" w:color="000000"/>
              <w:bottom w:val="single" w:sz="6" w:space="0" w:color="000000"/>
            </w:tcBorders>
            <w:vAlign w:val="bottom"/>
          </w:tcPr>
          <w:p>
            <w:pPr>
              <w:pStyle w:val="Normal"/>
              <w:jc w:val="center"/>
              <w:rPr>
                <w:b/>
                <w:bCs/>
                <w:color w:val="000000"/>
              </w:rPr>
            </w:pPr>
            <w:r>
              <w:rPr>
                <w:b/>
                <w:bCs/>
                <w:color w:val="000000"/>
              </w:rPr>
              <w:t>Protein names</w:t>
            </w:r>
          </w:p>
        </w:tc>
      </w:tr>
      <w:tr>
        <w:trPr>
          <w:trHeight w:val="256" w:hRule="atLeast"/>
        </w:trPr>
        <w:tc>
          <w:tcPr>
            <w:tcW w:w="3000" w:type="dxa"/>
            <w:tcBorders/>
            <w:vAlign w:val="bottom"/>
          </w:tcPr>
          <w:p>
            <w:pPr>
              <w:pStyle w:val="Normal"/>
              <w:jc w:val="center"/>
              <w:rPr>
                <w:bCs/>
                <w:color w:val="000000"/>
                <w:ins w:id="128" w:author="Unknown Author" w:date="2023-11-22T07:32:41Z"/>
              </w:rPr>
            </w:pPr>
            <w:ins w:id="126" w:author="Unknown Author" w:date="2023-11-22T07:32:45Z">
              <w:r>
                <w:rPr>
                  <w:bCs/>
                  <w:color w:val="000000"/>
                </w:rPr>
                <w:t>O</w:t>
              </w:r>
            </w:ins>
            <w:del w:id="127" w:author="Unknown Author" w:date="2023-11-22T07:32:41Z">
              <w:r>
                <w:rPr>
                  <w:bCs/>
                  <w:color w:val="000000"/>
                </w:rPr>
                <w:delText>stta18g01420</w:delText>
              </w:r>
            </w:del>
          </w:p>
          <w:p>
            <w:pPr>
              <w:pStyle w:val="Normal"/>
              <w:jc w:val="center"/>
              <w:rPr>
                <w:rFonts w:ascii="Liberation Serif" w:hAnsi="Liberation Serif"/>
                <w:i w:val="false"/>
                <w:i w:val="false"/>
                <w:iCs w:val="false"/>
              </w:rPr>
            </w:pPr>
            <w:ins w:id="129" w:author="Unknown Author" w:date="2023-11-22T07:32:41Z">
              <w:r>
                <w:rPr>
                  <w:bCs/>
                  <w:i w:val="false"/>
                  <w:iCs w:val="false"/>
                  <w:color w:val="000000"/>
                  <w:sz w:val="24"/>
                  <w:szCs w:val="24"/>
                  <w:lang w:val="en-US"/>
                </w:rPr>
                <w:t>ostta18g01570</w:t>
              </w:r>
            </w:ins>
          </w:p>
        </w:tc>
        <w:tc>
          <w:tcPr>
            <w:tcW w:w="3242" w:type="dxa"/>
            <w:tcBorders/>
            <w:vAlign w:val="bottom"/>
          </w:tcPr>
          <w:p>
            <w:pPr>
              <w:pStyle w:val="Normal"/>
              <w:jc w:val="center"/>
              <w:rPr>
                <w:color w:val="000000"/>
              </w:rPr>
            </w:pPr>
            <w:r>
              <w:rPr>
                <w:color w:val="000000"/>
              </w:rPr>
              <w:t>CYCD</w:t>
            </w:r>
          </w:p>
        </w:tc>
      </w:tr>
      <w:tr>
        <w:trPr>
          <w:trHeight w:val="256" w:hRule="atLeast"/>
        </w:trPr>
        <w:tc>
          <w:tcPr>
            <w:tcW w:w="3000" w:type="dxa"/>
            <w:tcBorders/>
            <w:vAlign w:val="bottom"/>
          </w:tcPr>
          <w:p>
            <w:pPr>
              <w:pStyle w:val="Normal"/>
              <w:jc w:val="center"/>
              <w:rPr>
                <w:color w:val="000000"/>
              </w:rPr>
            </w:pPr>
            <w:r>
              <w:rPr>
                <w:color w:val="000000"/>
              </w:rPr>
              <w:t>ostta04g00110</w:t>
            </w:r>
          </w:p>
        </w:tc>
        <w:tc>
          <w:tcPr>
            <w:tcW w:w="3242" w:type="dxa"/>
            <w:tcBorders/>
            <w:vAlign w:val="bottom"/>
          </w:tcPr>
          <w:p>
            <w:pPr>
              <w:pStyle w:val="Normal"/>
              <w:jc w:val="center"/>
              <w:rPr>
                <w:color w:val="000000"/>
              </w:rPr>
            </w:pPr>
            <w:r>
              <w:rPr>
                <w:color w:val="000000"/>
              </w:rPr>
              <w:t>CDKA</w:t>
            </w:r>
          </w:p>
        </w:tc>
      </w:tr>
      <w:tr>
        <w:trPr>
          <w:trHeight w:val="256" w:hRule="atLeast"/>
        </w:trPr>
        <w:tc>
          <w:tcPr>
            <w:tcW w:w="3000" w:type="dxa"/>
            <w:tcBorders/>
            <w:vAlign w:val="bottom"/>
          </w:tcPr>
          <w:p>
            <w:pPr>
              <w:pStyle w:val="Normal"/>
              <w:jc w:val="center"/>
              <w:rPr>
                <w:color w:val="000000"/>
              </w:rPr>
            </w:pPr>
            <w:r>
              <w:rPr>
                <w:color w:val="000000"/>
              </w:rPr>
              <w:t>ostta04g01050</w:t>
            </w:r>
          </w:p>
        </w:tc>
        <w:tc>
          <w:tcPr>
            <w:tcW w:w="3242" w:type="dxa"/>
            <w:tcBorders/>
            <w:vAlign w:val="bottom"/>
          </w:tcPr>
          <w:p>
            <w:pPr>
              <w:pStyle w:val="Normal"/>
              <w:jc w:val="center"/>
              <w:rPr>
                <w:color w:val="000000"/>
              </w:rPr>
            </w:pPr>
            <w:r>
              <w:rPr>
                <w:color w:val="000000"/>
              </w:rPr>
              <w:t>CDC6</w:t>
            </w:r>
          </w:p>
        </w:tc>
      </w:tr>
      <w:tr>
        <w:trPr>
          <w:trHeight w:val="256" w:hRule="atLeast"/>
        </w:trPr>
        <w:tc>
          <w:tcPr>
            <w:tcW w:w="3000" w:type="dxa"/>
            <w:tcBorders/>
            <w:vAlign w:val="bottom"/>
          </w:tcPr>
          <w:p>
            <w:pPr>
              <w:pStyle w:val="Normal"/>
              <w:jc w:val="center"/>
              <w:rPr>
                <w:color w:val="000000"/>
              </w:rPr>
            </w:pPr>
            <w:r>
              <w:rPr>
                <w:color w:val="000000"/>
              </w:rPr>
              <w:t>ostta16g02100</w:t>
            </w:r>
          </w:p>
        </w:tc>
        <w:tc>
          <w:tcPr>
            <w:tcW w:w="3242" w:type="dxa"/>
            <w:tcBorders/>
            <w:vAlign w:val="bottom"/>
          </w:tcPr>
          <w:p>
            <w:pPr>
              <w:pStyle w:val="Normal"/>
              <w:jc w:val="center"/>
              <w:rPr>
                <w:color w:val="000000"/>
              </w:rPr>
            </w:pPr>
            <w:r>
              <w:rPr>
                <w:color w:val="000000"/>
              </w:rPr>
              <w:t>Rb</w:t>
            </w:r>
          </w:p>
        </w:tc>
      </w:tr>
      <w:tr>
        <w:trPr>
          <w:trHeight w:val="256" w:hRule="atLeast"/>
        </w:trPr>
        <w:tc>
          <w:tcPr>
            <w:tcW w:w="3000" w:type="dxa"/>
            <w:tcBorders/>
            <w:vAlign w:val="bottom"/>
          </w:tcPr>
          <w:p>
            <w:pPr>
              <w:pStyle w:val="Normal"/>
              <w:jc w:val="center"/>
              <w:rPr>
                <w:color w:val="000000"/>
              </w:rPr>
            </w:pPr>
            <w:r>
              <w:rPr>
                <w:color w:val="000000"/>
              </w:rPr>
              <w:t>ostta02g01950</w:t>
            </w:r>
          </w:p>
        </w:tc>
        <w:tc>
          <w:tcPr>
            <w:tcW w:w="3242" w:type="dxa"/>
            <w:tcBorders/>
            <w:vAlign w:val="bottom"/>
          </w:tcPr>
          <w:p>
            <w:pPr>
              <w:pStyle w:val="Normal"/>
              <w:jc w:val="center"/>
              <w:rPr>
                <w:color w:val="000000"/>
              </w:rPr>
            </w:pPr>
            <w:r>
              <w:rPr>
                <w:color w:val="000000"/>
              </w:rPr>
              <w:t>E2F</w:t>
            </w:r>
          </w:p>
        </w:tc>
      </w:tr>
      <w:tr>
        <w:trPr>
          <w:trHeight w:val="256" w:hRule="atLeast"/>
        </w:trPr>
        <w:tc>
          <w:tcPr>
            <w:tcW w:w="3000" w:type="dxa"/>
            <w:tcBorders/>
            <w:vAlign w:val="bottom"/>
          </w:tcPr>
          <w:p>
            <w:pPr>
              <w:pStyle w:val="Normal"/>
              <w:jc w:val="center"/>
              <w:rPr>
                <w:color w:val="000000"/>
              </w:rPr>
            </w:pPr>
            <w:r>
              <w:rPr>
                <w:color w:val="000000"/>
              </w:rPr>
              <w:t>ostta10g01190</w:t>
            </w:r>
          </w:p>
        </w:tc>
        <w:tc>
          <w:tcPr>
            <w:tcW w:w="3242" w:type="dxa"/>
            <w:tcBorders/>
            <w:vAlign w:val="bottom"/>
          </w:tcPr>
          <w:p>
            <w:pPr>
              <w:pStyle w:val="Normal"/>
              <w:jc w:val="center"/>
              <w:rPr>
                <w:color w:val="000000"/>
              </w:rPr>
            </w:pPr>
            <w:r>
              <w:rPr>
                <w:color w:val="000000"/>
              </w:rPr>
              <w:t>Dp</w:t>
            </w:r>
          </w:p>
        </w:tc>
      </w:tr>
      <w:tr>
        <w:trPr>
          <w:trHeight w:val="256" w:hRule="atLeast"/>
        </w:trPr>
        <w:tc>
          <w:tcPr>
            <w:tcW w:w="3000" w:type="dxa"/>
            <w:tcBorders/>
            <w:vAlign w:val="bottom"/>
          </w:tcPr>
          <w:p>
            <w:pPr>
              <w:pStyle w:val="Normal"/>
              <w:jc w:val="center"/>
              <w:rPr>
                <w:color w:val="000000"/>
              </w:rPr>
            </w:pPr>
            <w:r>
              <w:rPr>
                <w:color w:val="000000"/>
              </w:rPr>
              <w:t>ostta08g02940</w:t>
            </w:r>
          </w:p>
        </w:tc>
        <w:tc>
          <w:tcPr>
            <w:tcW w:w="3242" w:type="dxa"/>
            <w:tcBorders/>
            <w:vAlign w:val="bottom"/>
          </w:tcPr>
          <w:p>
            <w:pPr>
              <w:pStyle w:val="Normal"/>
              <w:jc w:val="center"/>
              <w:rPr>
                <w:color w:val="000000"/>
              </w:rPr>
            </w:pPr>
            <w:r>
              <w:rPr>
                <w:color w:val="000000"/>
              </w:rPr>
              <w:t>DEL</w:t>
            </w:r>
          </w:p>
        </w:tc>
      </w:tr>
      <w:tr>
        <w:trPr>
          <w:trHeight w:val="256" w:hRule="atLeast"/>
        </w:trPr>
        <w:tc>
          <w:tcPr>
            <w:tcW w:w="3000" w:type="dxa"/>
            <w:tcBorders/>
            <w:vAlign w:val="bottom"/>
          </w:tcPr>
          <w:p>
            <w:pPr>
              <w:pStyle w:val="Normal"/>
              <w:jc w:val="center"/>
              <w:rPr>
                <w:color w:val="000000"/>
              </w:rPr>
            </w:pPr>
            <w:r>
              <w:rPr>
                <w:color w:val="000000"/>
              </w:rPr>
              <w:t>ostta04g05220</w:t>
            </w:r>
          </w:p>
        </w:tc>
        <w:tc>
          <w:tcPr>
            <w:tcW w:w="3242" w:type="dxa"/>
            <w:tcBorders/>
            <w:vAlign w:val="bottom"/>
          </w:tcPr>
          <w:p>
            <w:pPr>
              <w:pStyle w:val="Normal"/>
              <w:jc w:val="center"/>
              <w:rPr>
                <w:color w:val="000000"/>
              </w:rPr>
            </w:pPr>
            <w:r>
              <w:rPr>
                <w:color w:val="000000"/>
              </w:rPr>
              <w:t>ORC1</w:t>
            </w:r>
          </w:p>
        </w:tc>
      </w:tr>
      <w:tr>
        <w:trPr>
          <w:trHeight w:val="256" w:hRule="atLeast"/>
        </w:trPr>
        <w:tc>
          <w:tcPr>
            <w:tcW w:w="3000" w:type="dxa"/>
            <w:tcBorders/>
            <w:vAlign w:val="bottom"/>
          </w:tcPr>
          <w:p>
            <w:pPr>
              <w:pStyle w:val="Normal"/>
              <w:jc w:val="center"/>
              <w:rPr>
                <w:color w:val="000000"/>
              </w:rPr>
            </w:pPr>
            <w:r>
              <w:rPr>
                <w:color w:val="000000"/>
              </w:rPr>
              <w:t>ostta15g02820</w:t>
            </w:r>
          </w:p>
        </w:tc>
        <w:tc>
          <w:tcPr>
            <w:tcW w:w="3242" w:type="dxa"/>
            <w:tcBorders/>
            <w:vAlign w:val="bottom"/>
          </w:tcPr>
          <w:p>
            <w:pPr>
              <w:pStyle w:val="Normal"/>
              <w:jc w:val="center"/>
              <w:rPr>
                <w:color w:val="000000"/>
              </w:rPr>
            </w:pPr>
            <w:r>
              <w:rPr>
                <w:color w:val="000000"/>
              </w:rPr>
              <w:t>ORC2</w:t>
            </w:r>
          </w:p>
        </w:tc>
      </w:tr>
      <w:tr>
        <w:trPr>
          <w:trHeight w:val="256" w:hRule="atLeast"/>
        </w:trPr>
        <w:tc>
          <w:tcPr>
            <w:tcW w:w="3000" w:type="dxa"/>
            <w:tcBorders/>
            <w:vAlign w:val="bottom"/>
          </w:tcPr>
          <w:p>
            <w:pPr>
              <w:pStyle w:val="Normal"/>
              <w:jc w:val="center"/>
              <w:rPr>
                <w:color w:val="000000"/>
              </w:rPr>
            </w:pPr>
            <w:ins w:id="130" w:author="Unknown Author" w:date="2023-11-22T13:13:53Z">
              <w:r>
                <w:rPr/>
                <w:t>ostta16g01070</w:t>
              </w:r>
            </w:ins>
          </w:p>
        </w:tc>
        <w:tc>
          <w:tcPr>
            <w:tcW w:w="3242" w:type="dxa"/>
            <w:tcBorders/>
            <w:vAlign w:val="bottom"/>
          </w:tcPr>
          <w:p>
            <w:pPr>
              <w:pStyle w:val="Normal"/>
              <w:jc w:val="center"/>
              <w:rPr>
                <w:color w:val="000000"/>
              </w:rPr>
            </w:pPr>
            <w:ins w:id="131" w:author="Unknown Author" w:date="2023-11-22T13:13:53Z">
              <w:r>
                <w:rPr/>
                <w:t>ORC3</w:t>
              </w:r>
            </w:ins>
          </w:p>
        </w:tc>
      </w:tr>
      <w:tr>
        <w:trPr>
          <w:trHeight w:val="268" w:hRule="atLeast"/>
        </w:trPr>
        <w:tc>
          <w:tcPr>
            <w:tcW w:w="3000" w:type="dxa"/>
            <w:tcBorders/>
            <w:vAlign w:val="bottom"/>
          </w:tcPr>
          <w:p>
            <w:pPr>
              <w:pStyle w:val="Normal"/>
              <w:jc w:val="center"/>
              <w:rPr>
                <w:color w:val="000000"/>
              </w:rPr>
            </w:pPr>
            <w:r>
              <w:rPr>
                <w:color w:val="000000"/>
              </w:rPr>
              <w:t>ostta11g01820</w:t>
            </w:r>
          </w:p>
        </w:tc>
        <w:tc>
          <w:tcPr>
            <w:tcW w:w="3242" w:type="dxa"/>
            <w:tcBorders/>
            <w:vAlign w:val="bottom"/>
          </w:tcPr>
          <w:p>
            <w:pPr>
              <w:pStyle w:val="Normal"/>
              <w:jc w:val="center"/>
              <w:rPr>
                <w:color w:val="000000"/>
              </w:rPr>
            </w:pPr>
            <w:r>
              <w:rPr>
                <w:color w:val="000000"/>
              </w:rPr>
              <w:t>ORC</w:t>
            </w:r>
            <w:ins w:id="132" w:author="Unknown Author" w:date="2023-11-22T13:07:33Z">
              <w:r>
                <w:rPr>
                  <w:color w:val="000000"/>
                </w:rPr>
                <w:t>4</w:t>
              </w:r>
            </w:ins>
            <w:del w:id="133" w:author="Unknown Author" w:date="2023-11-22T13:07:33Z">
              <w:r>
                <w:rPr>
                  <w:color w:val="000000"/>
                </w:rPr>
                <w:delText>3</w:delText>
              </w:r>
            </w:del>
          </w:p>
        </w:tc>
      </w:tr>
      <w:tr>
        <w:trPr>
          <w:trHeight w:val="280" w:hRule="atLeast"/>
        </w:trPr>
        <w:tc>
          <w:tcPr>
            <w:tcW w:w="3000" w:type="dxa"/>
            <w:tcBorders>
              <w:bottom w:val="single" w:sz="4" w:space="0" w:color="000000"/>
            </w:tcBorders>
            <w:tcMar>
              <w:top w:w="55" w:type="dxa"/>
              <w:left w:w="55" w:type="dxa"/>
              <w:bottom w:w="55" w:type="dxa"/>
              <w:right w:w="55" w:type="dxa"/>
            </w:tcMar>
            <w:vAlign w:val="bottom"/>
          </w:tcPr>
          <w:p>
            <w:pPr>
              <w:pStyle w:val="Normal"/>
              <w:jc w:val="center"/>
              <w:rPr>
                <w:color w:val="000000"/>
              </w:rPr>
            </w:pPr>
            <w:r>
              <w:rPr>
                <w:color w:val="000000"/>
              </w:rPr>
              <w:t>ostta03g02760</w:t>
            </w:r>
          </w:p>
        </w:tc>
        <w:tc>
          <w:tcPr>
            <w:tcW w:w="3242" w:type="dxa"/>
            <w:tcBorders>
              <w:bottom w:val="single" w:sz="4" w:space="0" w:color="000000"/>
            </w:tcBorders>
            <w:tcMar>
              <w:top w:w="55" w:type="dxa"/>
              <w:left w:w="55" w:type="dxa"/>
              <w:bottom w:w="55" w:type="dxa"/>
              <w:right w:w="55" w:type="dxa"/>
            </w:tcMar>
            <w:vAlign w:val="bottom"/>
          </w:tcPr>
          <w:p>
            <w:pPr>
              <w:pStyle w:val="Normal"/>
              <w:jc w:val="center"/>
              <w:rPr>
                <w:color w:val="000000"/>
              </w:rPr>
            </w:pPr>
            <w:r>
              <w:rPr>
                <w:color w:val="000000"/>
              </w:rPr>
              <w:t>ORC5</w:t>
            </w:r>
          </w:p>
        </w:tc>
      </w:tr>
    </w:tbl>
    <w:p>
      <w:pPr>
        <w:pStyle w:val="Normal"/>
        <w:jc w:val="center"/>
        <w:rPr/>
      </w:pPr>
      <w:r>
        <w:rPr/>
      </w:r>
    </w:p>
    <w:p>
      <w:pPr>
        <w:pStyle w:val="Tabla"/>
        <w:keepNext w:val="true"/>
        <w:rPr/>
      </w:pPr>
      <w:r>
        <w:rPr/>
        <w:t>Table 8: Proteins that are present during the G2|M phase of the cell division cycle in Ostreococcus and the corresponding genes that encode them.</w:t>
      </w:r>
    </w:p>
    <w:tbl>
      <w:tblPr>
        <w:tblW w:w="6290" w:type="dxa"/>
        <w:jc w:val="left"/>
        <w:tblInd w:w="1358" w:type="dxa"/>
        <w:tblLayout w:type="fixed"/>
        <w:tblCellMar>
          <w:top w:w="0" w:type="dxa"/>
          <w:left w:w="0" w:type="dxa"/>
          <w:bottom w:w="0" w:type="dxa"/>
          <w:right w:w="0" w:type="dxa"/>
        </w:tblCellMar>
        <w:tblLook w:val="0000" w:noHBand="0" w:noVBand="0" w:firstColumn="0" w:lastRow="0" w:lastColumn="0" w:firstRow="0"/>
      </w:tblPr>
      <w:tblGrid>
        <w:gridCol w:w="3000"/>
        <w:gridCol w:w="3289"/>
      </w:tblGrid>
      <w:tr>
        <w:trPr>
          <w:trHeight w:val="256" w:hRule="atLeast"/>
        </w:trPr>
        <w:tc>
          <w:tcPr>
            <w:tcW w:w="3000" w:type="dxa"/>
            <w:tcBorders>
              <w:top w:val="single" w:sz="6" w:space="0" w:color="000000"/>
              <w:bottom w:val="single" w:sz="6" w:space="0" w:color="000000"/>
            </w:tcBorders>
            <w:vAlign w:val="bottom"/>
          </w:tcPr>
          <w:p>
            <w:pPr>
              <w:pStyle w:val="Normal"/>
              <w:jc w:val="center"/>
              <w:rPr>
                <w:b/>
                <w:bCs/>
                <w:color w:val="000000"/>
              </w:rPr>
            </w:pPr>
            <w:r>
              <w:rPr>
                <w:b/>
                <w:bCs/>
                <w:color w:val="000000"/>
              </w:rPr>
              <w:t>Gene IDs</w:t>
            </w:r>
          </w:p>
        </w:tc>
        <w:tc>
          <w:tcPr>
            <w:tcW w:w="3289" w:type="dxa"/>
            <w:tcBorders>
              <w:top w:val="single" w:sz="6" w:space="0" w:color="000000"/>
              <w:bottom w:val="single" w:sz="6" w:space="0" w:color="000000"/>
            </w:tcBorders>
            <w:vAlign w:val="bottom"/>
          </w:tcPr>
          <w:p>
            <w:pPr>
              <w:pStyle w:val="Normal"/>
              <w:jc w:val="center"/>
              <w:rPr>
                <w:b/>
                <w:bCs/>
                <w:color w:val="000000"/>
              </w:rPr>
            </w:pPr>
            <w:r>
              <w:rPr>
                <w:b/>
                <w:bCs/>
                <w:color w:val="000000"/>
              </w:rPr>
              <w:t>Protein names</w:t>
            </w:r>
          </w:p>
        </w:tc>
      </w:tr>
      <w:tr>
        <w:trPr>
          <w:trHeight w:val="256" w:hRule="atLeast"/>
        </w:trPr>
        <w:tc>
          <w:tcPr>
            <w:tcW w:w="3000" w:type="dxa"/>
            <w:tcBorders/>
            <w:vAlign w:val="bottom"/>
          </w:tcPr>
          <w:p>
            <w:pPr>
              <w:pStyle w:val="Normal"/>
              <w:jc w:val="center"/>
              <w:rPr>
                <w:color w:val="000000"/>
              </w:rPr>
            </w:pPr>
            <w:r>
              <w:rPr>
                <w:color w:val="000000"/>
              </w:rPr>
              <w:t>ostta01g06150</w:t>
            </w:r>
          </w:p>
        </w:tc>
        <w:tc>
          <w:tcPr>
            <w:tcW w:w="3289" w:type="dxa"/>
            <w:tcBorders/>
            <w:vAlign w:val="bottom"/>
          </w:tcPr>
          <w:p>
            <w:pPr>
              <w:pStyle w:val="Normal"/>
              <w:jc w:val="center"/>
              <w:rPr>
                <w:color w:val="000000"/>
              </w:rPr>
            </w:pPr>
            <w:r>
              <w:rPr>
                <w:color w:val="000000"/>
              </w:rPr>
              <w:t>CYCB</w:t>
            </w:r>
          </w:p>
        </w:tc>
      </w:tr>
      <w:tr>
        <w:trPr>
          <w:trHeight w:val="256" w:hRule="atLeast"/>
        </w:trPr>
        <w:tc>
          <w:tcPr>
            <w:tcW w:w="3000" w:type="dxa"/>
            <w:tcBorders/>
            <w:vAlign w:val="bottom"/>
          </w:tcPr>
          <w:p>
            <w:pPr>
              <w:pStyle w:val="Normal"/>
              <w:jc w:val="center"/>
              <w:rPr>
                <w:color w:val="000000"/>
              </w:rPr>
            </w:pPr>
            <w:r>
              <w:rPr>
                <w:color w:val="000000"/>
              </w:rPr>
              <w:t>ostta15g00670</w:t>
            </w:r>
          </w:p>
        </w:tc>
        <w:tc>
          <w:tcPr>
            <w:tcW w:w="3289" w:type="dxa"/>
            <w:tcBorders/>
            <w:vAlign w:val="bottom"/>
          </w:tcPr>
          <w:p>
            <w:pPr>
              <w:pStyle w:val="Normal"/>
              <w:jc w:val="center"/>
              <w:rPr>
                <w:color w:val="000000"/>
              </w:rPr>
            </w:pPr>
            <w:r>
              <w:rPr>
                <w:color w:val="000000"/>
              </w:rPr>
              <w:t>CDKB</w:t>
            </w:r>
          </w:p>
        </w:tc>
      </w:tr>
      <w:tr>
        <w:trPr>
          <w:trHeight w:val="256" w:hRule="atLeast"/>
        </w:trPr>
        <w:tc>
          <w:tcPr>
            <w:tcW w:w="3000" w:type="dxa"/>
            <w:tcBorders/>
            <w:vAlign w:val="bottom"/>
          </w:tcPr>
          <w:p>
            <w:pPr>
              <w:pStyle w:val="Normal"/>
              <w:jc w:val="center"/>
              <w:rPr>
                <w:color w:val="000000"/>
              </w:rPr>
            </w:pPr>
            <w:r>
              <w:rPr>
                <w:color w:val="000000"/>
              </w:rPr>
              <w:t>ostta06g02700</w:t>
            </w:r>
          </w:p>
        </w:tc>
        <w:tc>
          <w:tcPr>
            <w:tcW w:w="3289" w:type="dxa"/>
            <w:tcBorders/>
            <w:vAlign w:val="bottom"/>
          </w:tcPr>
          <w:p>
            <w:pPr>
              <w:pStyle w:val="Normal"/>
              <w:jc w:val="center"/>
              <w:rPr>
                <w:color w:val="000000"/>
              </w:rPr>
            </w:pPr>
            <w:r>
              <w:rPr>
                <w:color w:val="000000"/>
              </w:rPr>
              <w:t>APC1</w:t>
            </w:r>
          </w:p>
        </w:tc>
      </w:tr>
      <w:tr>
        <w:trPr>
          <w:trHeight w:val="256" w:hRule="atLeast"/>
        </w:trPr>
        <w:tc>
          <w:tcPr>
            <w:tcW w:w="3000" w:type="dxa"/>
            <w:tcBorders/>
            <w:vAlign w:val="bottom"/>
          </w:tcPr>
          <w:p>
            <w:pPr>
              <w:pStyle w:val="Normal"/>
              <w:jc w:val="center"/>
              <w:rPr>
                <w:color w:val="000000"/>
              </w:rPr>
            </w:pPr>
            <w:r>
              <w:rPr>
                <w:color w:val="000000"/>
              </w:rPr>
              <w:t>ostta11g00730</w:t>
            </w:r>
          </w:p>
        </w:tc>
        <w:tc>
          <w:tcPr>
            <w:tcW w:w="3289" w:type="dxa"/>
            <w:tcBorders/>
            <w:vAlign w:val="bottom"/>
          </w:tcPr>
          <w:p>
            <w:pPr>
              <w:pStyle w:val="Normal"/>
              <w:jc w:val="center"/>
              <w:rPr>
                <w:color w:val="000000"/>
              </w:rPr>
            </w:pPr>
            <w:r>
              <w:rPr>
                <w:color w:val="000000"/>
              </w:rPr>
              <w:t>APC2</w:t>
            </w:r>
          </w:p>
        </w:tc>
      </w:tr>
      <w:tr>
        <w:trPr>
          <w:trHeight w:val="256" w:hRule="atLeast"/>
        </w:trPr>
        <w:tc>
          <w:tcPr>
            <w:tcW w:w="3000" w:type="dxa"/>
            <w:tcBorders/>
            <w:vAlign w:val="bottom"/>
          </w:tcPr>
          <w:p>
            <w:pPr>
              <w:pStyle w:val="Normal"/>
              <w:jc w:val="center"/>
              <w:rPr>
                <w:color w:val="000000"/>
              </w:rPr>
            </w:pPr>
            <w:r>
              <w:rPr>
                <w:color w:val="000000"/>
              </w:rPr>
              <w:t>ostta06g00360</w:t>
            </w:r>
          </w:p>
        </w:tc>
        <w:tc>
          <w:tcPr>
            <w:tcW w:w="3289" w:type="dxa"/>
            <w:tcBorders/>
            <w:vAlign w:val="bottom"/>
          </w:tcPr>
          <w:p>
            <w:pPr>
              <w:pStyle w:val="Normal"/>
              <w:jc w:val="center"/>
              <w:rPr>
                <w:color w:val="000000"/>
              </w:rPr>
            </w:pPr>
            <w:r>
              <w:rPr>
                <w:color w:val="000000"/>
              </w:rPr>
              <w:t>APC3</w:t>
            </w:r>
          </w:p>
        </w:tc>
      </w:tr>
      <w:tr>
        <w:trPr>
          <w:trHeight w:val="256" w:hRule="atLeast"/>
        </w:trPr>
        <w:tc>
          <w:tcPr>
            <w:tcW w:w="3000" w:type="dxa"/>
            <w:tcBorders/>
            <w:vAlign w:val="bottom"/>
          </w:tcPr>
          <w:p>
            <w:pPr>
              <w:pStyle w:val="Normal"/>
              <w:jc w:val="center"/>
              <w:rPr>
                <w:color w:val="000000"/>
              </w:rPr>
            </w:pPr>
            <w:r>
              <w:rPr>
                <w:color w:val="000000"/>
              </w:rPr>
              <w:t>ostta02g03470</w:t>
            </w:r>
          </w:p>
        </w:tc>
        <w:tc>
          <w:tcPr>
            <w:tcW w:w="3289" w:type="dxa"/>
            <w:tcBorders/>
            <w:vAlign w:val="bottom"/>
          </w:tcPr>
          <w:p>
            <w:pPr>
              <w:pStyle w:val="Normal"/>
              <w:jc w:val="center"/>
              <w:rPr>
                <w:color w:val="000000"/>
              </w:rPr>
            </w:pPr>
            <w:r>
              <w:rPr>
                <w:color w:val="000000"/>
              </w:rPr>
              <w:t>APC4</w:t>
            </w:r>
          </w:p>
        </w:tc>
      </w:tr>
      <w:tr>
        <w:trPr>
          <w:trHeight w:val="256" w:hRule="atLeast"/>
        </w:trPr>
        <w:tc>
          <w:tcPr>
            <w:tcW w:w="3000" w:type="dxa"/>
            <w:tcBorders/>
            <w:vAlign w:val="bottom"/>
          </w:tcPr>
          <w:p>
            <w:pPr>
              <w:pStyle w:val="Normal"/>
              <w:jc w:val="center"/>
              <w:rPr>
                <w:color w:val="000000"/>
              </w:rPr>
            </w:pPr>
            <w:r>
              <w:rPr>
                <w:color w:val="000000"/>
              </w:rPr>
              <w:t>ostta06g04290</w:t>
            </w:r>
          </w:p>
        </w:tc>
        <w:tc>
          <w:tcPr>
            <w:tcW w:w="3289" w:type="dxa"/>
            <w:tcBorders/>
            <w:vAlign w:val="bottom"/>
          </w:tcPr>
          <w:p>
            <w:pPr>
              <w:pStyle w:val="Normal"/>
              <w:jc w:val="center"/>
              <w:rPr>
                <w:color w:val="000000"/>
              </w:rPr>
            </w:pPr>
            <w:r>
              <w:rPr>
                <w:color w:val="000000"/>
              </w:rPr>
              <w:t>APC5</w:t>
            </w:r>
          </w:p>
        </w:tc>
      </w:tr>
      <w:tr>
        <w:trPr>
          <w:trHeight w:val="256" w:hRule="atLeast"/>
        </w:trPr>
        <w:tc>
          <w:tcPr>
            <w:tcW w:w="3000" w:type="dxa"/>
            <w:tcBorders/>
            <w:vAlign w:val="bottom"/>
          </w:tcPr>
          <w:p>
            <w:pPr>
              <w:pStyle w:val="Normal"/>
              <w:jc w:val="center"/>
              <w:rPr>
                <w:color w:val="000000"/>
              </w:rPr>
            </w:pPr>
            <w:r>
              <w:rPr>
                <w:color w:val="000000"/>
              </w:rPr>
              <w:t>ostta01g01000</w:t>
            </w:r>
          </w:p>
        </w:tc>
        <w:tc>
          <w:tcPr>
            <w:tcW w:w="3289" w:type="dxa"/>
            <w:tcBorders/>
            <w:vAlign w:val="bottom"/>
          </w:tcPr>
          <w:p>
            <w:pPr>
              <w:pStyle w:val="Normal"/>
              <w:jc w:val="center"/>
              <w:rPr>
                <w:color w:val="000000"/>
              </w:rPr>
            </w:pPr>
            <w:r>
              <w:rPr>
                <w:color w:val="000000"/>
              </w:rPr>
              <w:t>APC6</w:t>
            </w:r>
          </w:p>
        </w:tc>
      </w:tr>
      <w:tr>
        <w:trPr>
          <w:trHeight w:val="256" w:hRule="atLeast"/>
        </w:trPr>
        <w:tc>
          <w:tcPr>
            <w:tcW w:w="3000" w:type="dxa"/>
            <w:tcBorders/>
            <w:vAlign w:val="bottom"/>
          </w:tcPr>
          <w:p>
            <w:pPr>
              <w:pStyle w:val="Normal"/>
              <w:jc w:val="center"/>
              <w:rPr>
                <w:color w:val="000000"/>
              </w:rPr>
            </w:pPr>
            <w:r>
              <w:rPr>
                <w:color w:val="000000"/>
              </w:rPr>
              <w:t>ostta07g02520</w:t>
            </w:r>
          </w:p>
        </w:tc>
        <w:tc>
          <w:tcPr>
            <w:tcW w:w="3289" w:type="dxa"/>
            <w:tcBorders/>
            <w:vAlign w:val="bottom"/>
          </w:tcPr>
          <w:p>
            <w:pPr>
              <w:pStyle w:val="Normal"/>
              <w:jc w:val="center"/>
              <w:rPr>
                <w:color w:val="000000"/>
              </w:rPr>
            </w:pPr>
            <w:r>
              <w:rPr>
                <w:color w:val="000000"/>
              </w:rPr>
              <w:t>APC8</w:t>
            </w:r>
          </w:p>
        </w:tc>
      </w:tr>
      <w:tr>
        <w:trPr>
          <w:trHeight w:val="256" w:hRule="atLeast"/>
        </w:trPr>
        <w:tc>
          <w:tcPr>
            <w:tcW w:w="3000" w:type="dxa"/>
            <w:tcBorders/>
            <w:vAlign w:val="bottom"/>
          </w:tcPr>
          <w:p>
            <w:pPr>
              <w:pStyle w:val="Normal"/>
              <w:jc w:val="center"/>
              <w:rPr>
                <w:color w:val="000000"/>
              </w:rPr>
            </w:pPr>
            <w:r>
              <w:rPr>
                <w:color w:val="000000"/>
              </w:rPr>
              <w:t>ostta10g02910</w:t>
            </w:r>
          </w:p>
        </w:tc>
        <w:tc>
          <w:tcPr>
            <w:tcW w:w="3289" w:type="dxa"/>
            <w:tcBorders/>
            <w:vAlign w:val="bottom"/>
          </w:tcPr>
          <w:p>
            <w:pPr>
              <w:pStyle w:val="Normal"/>
              <w:jc w:val="center"/>
              <w:rPr>
                <w:color w:val="000000"/>
              </w:rPr>
            </w:pPr>
            <w:r>
              <w:rPr>
                <w:color w:val="000000"/>
              </w:rPr>
              <w:t>APC10</w:t>
            </w:r>
          </w:p>
        </w:tc>
      </w:tr>
      <w:tr>
        <w:trPr>
          <w:trHeight w:val="256" w:hRule="atLeast"/>
        </w:trPr>
        <w:tc>
          <w:tcPr>
            <w:tcW w:w="3000" w:type="dxa"/>
            <w:tcBorders/>
            <w:vAlign w:val="bottom"/>
          </w:tcPr>
          <w:p>
            <w:pPr>
              <w:pStyle w:val="Normal"/>
              <w:jc w:val="center"/>
              <w:rPr>
                <w:color w:val="000000"/>
              </w:rPr>
            </w:pPr>
            <w:r>
              <w:rPr>
                <w:color w:val="000000"/>
              </w:rPr>
              <w:t>ostta11g03040</w:t>
            </w:r>
          </w:p>
        </w:tc>
        <w:tc>
          <w:tcPr>
            <w:tcW w:w="3289" w:type="dxa"/>
            <w:tcBorders/>
            <w:vAlign w:val="bottom"/>
          </w:tcPr>
          <w:p>
            <w:pPr>
              <w:pStyle w:val="Normal"/>
              <w:jc w:val="center"/>
              <w:rPr>
                <w:color w:val="000000"/>
              </w:rPr>
            </w:pPr>
            <w:r>
              <w:rPr>
                <w:color w:val="000000"/>
              </w:rPr>
              <w:t>APC11</w:t>
            </w:r>
          </w:p>
        </w:tc>
      </w:tr>
      <w:tr>
        <w:trPr>
          <w:trHeight w:val="256" w:hRule="atLeast"/>
        </w:trPr>
        <w:tc>
          <w:tcPr>
            <w:tcW w:w="3000" w:type="dxa"/>
            <w:tcBorders/>
            <w:vAlign w:val="bottom"/>
          </w:tcPr>
          <w:p>
            <w:pPr>
              <w:pStyle w:val="Normal"/>
              <w:jc w:val="center"/>
              <w:rPr>
                <w:color w:val="000000"/>
              </w:rPr>
            </w:pPr>
            <w:r>
              <w:rPr>
                <w:color w:val="000000"/>
              </w:rPr>
              <w:t>ostta04g04580</w:t>
            </w:r>
          </w:p>
        </w:tc>
        <w:tc>
          <w:tcPr>
            <w:tcW w:w="3289" w:type="dxa"/>
            <w:tcBorders/>
            <w:vAlign w:val="bottom"/>
          </w:tcPr>
          <w:p>
            <w:pPr>
              <w:pStyle w:val="Normal"/>
              <w:jc w:val="center"/>
              <w:rPr>
                <w:color w:val="000000"/>
              </w:rPr>
            </w:pPr>
            <w:r>
              <w:rPr>
                <w:color w:val="000000"/>
              </w:rPr>
              <w:t>Cdc20</w:t>
            </w:r>
          </w:p>
        </w:tc>
      </w:tr>
      <w:tr>
        <w:trPr>
          <w:trHeight w:val="256" w:hRule="atLeast"/>
        </w:trPr>
        <w:tc>
          <w:tcPr>
            <w:tcW w:w="3000" w:type="dxa"/>
            <w:tcBorders/>
            <w:vAlign w:val="bottom"/>
          </w:tcPr>
          <w:p>
            <w:pPr>
              <w:pStyle w:val="Normal"/>
              <w:jc w:val="center"/>
              <w:rPr>
                <w:color w:val="000000"/>
              </w:rPr>
            </w:pPr>
            <w:r>
              <w:rPr>
                <w:color w:val="000000"/>
              </w:rPr>
              <w:t>ostta02g03080</w:t>
            </w:r>
          </w:p>
        </w:tc>
        <w:tc>
          <w:tcPr>
            <w:tcW w:w="3289" w:type="dxa"/>
            <w:tcBorders/>
            <w:vAlign w:val="bottom"/>
          </w:tcPr>
          <w:p>
            <w:pPr>
              <w:pStyle w:val="Normal"/>
              <w:jc w:val="center"/>
              <w:rPr>
                <w:color w:val="000000"/>
              </w:rPr>
            </w:pPr>
            <w:r>
              <w:rPr>
                <w:color w:val="000000"/>
              </w:rPr>
              <w:t>Cdc25</w:t>
            </w:r>
          </w:p>
        </w:tc>
      </w:tr>
      <w:tr>
        <w:trPr>
          <w:trHeight w:val="256" w:hRule="atLeast"/>
        </w:trPr>
        <w:tc>
          <w:tcPr>
            <w:tcW w:w="3000" w:type="dxa"/>
            <w:tcBorders/>
            <w:vAlign w:val="bottom"/>
          </w:tcPr>
          <w:p>
            <w:pPr>
              <w:pStyle w:val="Normal"/>
              <w:jc w:val="center"/>
              <w:rPr>
                <w:color w:val="000000"/>
              </w:rPr>
            </w:pPr>
            <w:r>
              <w:rPr>
                <w:color w:val="000000"/>
              </w:rPr>
              <w:t>ostta13g02370</w:t>
            </w:r>
          </w:p>
        </w:tc>
        <w:tc>
          <w:tcPr>
            <w:tcW w:w="3289" w:type="dxa"/>
            <w:tcBorders/>
            <w:vAlign w:val="bottom"/>
          </w:tcPr>
          <w:p>
            <w:pPr>
              <w:pStyle w:val="Normal"/>
              <w:jc w:val="center"/>
              <w:rPr>
                <w:color w:val="000000"/>
              </w:rPr>
            </w:pPr>
            <w:r>
              <w:rPr>
                <w:color w:val="000000"/>
              </w:rPr>
              <w:t>CDH1</w:t>
            </w:r>
          </w:p>
        </w:tc>
      </w:tr>
      <w:tr>
        <w:trPr>
          <w:trHeight w:val="256" w:hRule="atLeast"/>
        </w:trPr>
        <w:tc>
          <w:tcPr>
            <w:tcW w:w="3000" w:type="dxa"/>
            <w:tcBorders/>
            <w:vAlign w:val="bottom"/>
          </w:tcPr>
          <w:p>
            <w:pPr>
              <w:pStyle w:val="Normal"/>
              <w:jc w:val="center"/>
              <w:rPr>
                <w:color w:val="000000"/>
              </w:rPr>
            </w:pPr>
            <w:r>
              <w:rPr>
                <w:color w:val="000000"/>
              </w:rPr>
              <w:t>ostta08g02230</w:t>
            </w:r>
          </w:p>
        </w:tc>
        <w:tc>
          <w:tcPr>
            <w:tcW w:w="3289" w:type="dxa"/>
            <w:tcBorders/>
            <w:vAlign w:val="bottom"/>
          </w:tcPr>
          <w:p>
            <w:pPr>
              <w:pStyle w:val="Normal"/>
              <w:jc w:val="center"/>
              <w:rPr>
                <w:color w:val="000000"/>
              </w:rPr>
            </w:pPr>
            <w:r>
              <w:rPr>
                <w:color w:val="000000"/>
              </w:rPr>
              <w:t>FTSZ1</w:t>
            </w:r>
          </w:p>
        </w:tc>
      </w:tr>
      <w:tr>
        <w:trPr>
          <w:trHeight w:val="256" w:hRule="atLeast"/>
        </w:trPr>
        <w:tc>
          <w:tcPr>
            <w:tcW w:w="3000" w:type="dxa"/>
            <w:tcBorders>
              <w:bottom w:val="single" w:sz="6" w:space="0" w:color="000000"/>
            </w:tcBorders>
            <w:vAlign w:val="bottom"/>
          </w:tcPr>
          <w:p>
            <w:pPr>
              <w:pStyle w:val="Normal"/>
              <w:jc w:val="center"/>
              <w:rPr>
                <w:color w:val="000000"/>
              </w:rPr>
            </w:pPr>
            <w:r>
              <w:rPr>
                <w:color w:val="000000"/>
              </w:rPr>
              <w:t>ostta07g01610</w:t>
            </w:r>
          </w:p>
        </w:tc>
        <w:tc>
          <w:tcPr>
            <w:tcW w:w="3289" w:type="dxa"/>
            <w:tcBorders>
              <w:bottom w:val="single" w:sz="6" w:space="0" w:color="000000"/>
            </w:tcBorders>
            <w:vAlign w:val="bottom"/>
          </w:tcPr>
          <w:p>
            <w:pPr>
              <w:pStyle w:val="Normal"/>
              <w:jc w:val="center"/>
              <w:rPr>
                <w:color w:val="000000"/>
              </w:rPr>
            </w:pPr>
            <w:r>
              <w:rPr>
                <w:color w:val="000000"/>
              </w:rPr>
              <w:t>FTSZ2</w:t>
            </w:r>
          </w:p>
        </w:tc>
      </w:tr>
    </w:tbl>
    <w:p>
      <w:pPr>
        <w:pStyle w:val="Normal"/>
        <w:rPr/>
      </w:pPr>
      <w:r>
        <w:rPr/>
      </w:r>
    </w:p>
    <w:p>
      <w:pPr>
        <w:pStyle w:val="Normal"/>
        <w:rPr/>
      </w:pPr>
      <w:r>
        <w:rPr/>
      </w:r>
    </w:p>
    <w:p>
      <w:pPr>
        <w:pStyle w:val="Normal"/>
        <w:rPr>
          <w:rFonts w:ascii="Liberation Sans" w:hAnsi="Liberation Sans"/>
          <w:bCs/>
          <w:color w:val="000000"/>
          <w:highlight w:val="white"/>
        </w:rPr>
      </w:pPr>
      <w:r>
        <w:rPr>
          <w:rFonts w:ascii="Liberation Sans" w:hAnsi="Liberation Sans"/>
          <w:bCs/>
          <w:color w:val="000000"/>
          <w:highlight w:val="white"/>
        </w:rPr>
      </w:r>
    </w:p>
    <w:p>
      <w:pPr>
        <w:pStyle w:val="Normal"/>
        <w:rPr>
          <w:rFonts w:ascii="Liberation Sans" w:hAnsi="Liberation Sans"/>
          <w:bCs/>
          <w:color w:val="000000"/>
          <w:highlight w:val="white"/>
        </w:rPr>
      </w:pPr>
      <w:r>
        <w:rPr>
          <w:rFonts w:ascii="Liberation Sans" w:hAnsi="Liberation Sans"/>
          <w:bCs/>
          <w:color w:val="000000"/>
          <w:highlight w:val="white"/>
        </w:rPr>
      </w:r>
    </w:p>
    <w:p>
      <w:pPr>
        <w:pStyle w:val="Tabla"/>
        <w:rPr/>
      </w:pPr>
      <w:r>
        <w:rPr/>
        <w:t>Table 9: Proteins that are present during the S phase of the cell division cycle in Ostreococcus and the corresponding genes that encode them.</w:t>
      </w:r>
    </w:p>
    <w:tbl>
      <w:tblPr>
        <w:tblW w:w="6796" w:type="dxa"/>
        <w:jc w:val="left"/>
        <w:tblInd w:w="1243" w:type="dxa"/>
        <w:tblLayout w:type="fixed"/>
        <w:tblCellMar>
          <w:top w:w="0" w:type="dxa"/>
          <w:left w:w="0" w:type="dxa"/>
          <w:bottom w:w="0" w:type="dxa"/>
          <w:right w:w="0" w:type="dxa"/>
        </w:tblCellMar>
        <w:tblLook w:val="0000" w:noHBand="0" w:noVBand="0" w:firstColumn="0" w:lastRow="0" w:lastColumn="0" w:firstRow="0"/>
      </w:tblPr>
      <w:tblGrid>
        <w:gridCol w:w="3115"/>
        <w:gridCol w:w="3680"/>
      </w:tblGrid>
      <w:tr>
        <w:trPr>
          <w:trHeight w:val="256" w:hRule="atLeast"/>
        </w:trPr>
        <w:tc>
          <w:tcPr>
            <w:tcW w:w="3115" w:type="dxa"/>
            <w:tcBorders>
              <w:top w:val="single" w:sz="6" w:space="0" w:color="000000"/>
              <w:bottom w:val="single" w:sz="6" w:space="0" w:color="000000"/>
            </w:tcBorders>
            <w:vAlign w:val="bottom"/>
          </w:tcPr>
          <w:p>
            <w:pPr>
              <w:pStyle w:val="Normal"/>
              <w:jc w:val="center"/>
              <w:rPr>
                <w:b/>
                <w:bCs/>
                <w:color w:val="000000"/>
              </w:rPr>
            </w:pPr>
            <w:r>
              <w:rPr>
                <w:b/>
                <w:bCs/>
                <w:color w:val="000000"/>
              </w:rPr>
              <w:t>Gene IDs</w:t>
            </w:r>
          </w:p>
        </w:tc>
        <w:tc>
          <w:tcPr>
            <w:tcW w:w="3680" w:type="dxa"/>
            <w:tcBorders>
              <w:top w:val="single" w:sz="6" w:space="0" w:color="000000"/>
              <w:bottom w:val="single" w:sz="6" w:space="0" w:color="000000"/>
            </w:tcBorders>
            <w:vAlign w:val="bottom"/>
          </w:tcPr>
          <w:p>
            <w:pPr>
              <w:pStyle w:val="Normal"/>
              <w:jc w:val="center"/>
              <w:rPr>
                <w:b/>
                <w:bCs/>
                <w:color w:val="000000"/>
              </w:rPr>
            </w:pPr>
            <w:r>
              <w:rPr>
                <w:b/>
                <w:bCs/>
                <w:color w:val="000000"/>
              </w:rPr>
              <w:t>Protein names</w:t>
            </w:r>
          </w:p>
        </w:tc>
      </w:tr>
      <w:tr>
        <w:trPr>
          <w:trHeight w:val="256" w:hRule="atLeast"/>
        </w:trPr>
        <w:tc>
          <w:tcPr>
            <w:tcW w:w="3115" w:type="dxa"/>
            <w:tcBorders/>
            <w:vAlign w:val="bottom"/>
          </w:tcPr>
          <w:p>
            <w:pPr>
              <w:pStyle w:val="Normal"/>
              <w:jc w:val="center"/>
              <w:rPr>
                <w:bCs/>
                <w:color w:val="000000"/>
                <w:highlight w:val="white"/>
              </w:rPr>
            </w:pPr>
            <w:r>
              <w:rPr>
                <w:bCs/>
                <w:color w:val="000000"/>
                <w:shd w:fill="FFFFFF" w:val="clear"/>
              </w:rPr>
              <w:t>ostta02g00150</w:t>
            </w:r>
          </w:p>
        </w:tc>
        <w:tc>
          <w:tcPr>
            <w:tcW w:w="3680" w:type="dxa"/>
            <w:tcBorders/>
            <w:vAlign w:val="bottom"/>
          </w:tcPr>
          <w:p>
            <w:pPr>
              <w:pStyle w:val="Normal"/>
              <w:jc w:val="center"/>
              <w:rPr>
                <w:color w:val="000000"/>
              </w:rPr>
            </w:pPr>
            <w:r>
              <w:rPr>
                <w:color w:val="000000"/>
              </w:rPr>
              <w:t>CYCA1</w:t>
            </w:r>
          </w:p>
        </w:tc>
      </w:tr>
      <w:tr>
        <w:trPr>
          <w:trHeight w:val="256" w:hRule="atLeast"/>
        </w:trPr>
        <w:tc>
          <w:tcPr>
            <w:tcW w:w="3115" w:type="dxa"/>
            <w:tcBorders/>
            <w:vAlign w:val="bottom"/>
          </w:tcPr>
          <w:p>
            <w:pPr>
              <w:pStyle w:val="Normal"/>
              <w:jc w:val="center"/>
              <w:rPr>
                <w:color w:val="000000"/>
              </w:rPr>
            </w:pPr>
            <w:r>
              <w:rPr>
                <w:color w:val="000000"/>
              </w:rPr>
              <w:t>ostta18g01570</w:t>
            </w:r>
          </w:p>
        </w:tc>
        <w:tc>
          <w:tcPr>
            <w:tcW w:w="3680" w:type="dxa"/>
            <w:tcBorders/>
            <w:vAlign w:val="bottom"/>
          </w:tcPr>
          <w:p>
            <w:pPr>
              <w:pStyle w:val="Normal"/>
              <w:jc w:val="center"/>
              <w:rPr>
                <w:color w:val="000000"/>
              </w:rPr>
            </w:pPr>
            <w:r>
              <w:rPr>
                <w:color w:val="000000"/>
              </w:rPr>
              <w:t>CYCA2</w:t>
            </w:r>
          </w:p>
        </w:tc>
      </w:tr>
      <w:tr>
        <w:trPr>
          <w:trHeight w:val="256" w:hRule="atLeast"/>
        </w:trPr>
        <w:tc>
          <w:tcPr>
            <w:tcW w:w="3115" w:type="dxa"/>
            <w:tcBorders/>
            <w:vAlign w:val="bottom"/>
          </w:tcPr>
          <w:p>
            <w:pPr>
              <w:pStyle w:val="Normal"/>
              <w:jc w:val="center"/>
              <w:rPr>
                <w:color w:val="000000"/>
              </w:rPr>
            </w:pPr>
            <w:r>
              <w:rPr>
                <w:color w:val="000000"/>
              </w:rPr>
              <w:t>ostta11g00910</w:t>
            </w:r>
          </w:p>
        </w:tc>
        <w:tc>
          <w:tcPr>
            <w:tcW w:w="3680" w:type="dxa"/>
            <w:tcBorders/>
            <w:vAlign w:val="bottom"/>
          </w:tcPr>
          <w:p>
            <w:pPr>
              <w:pStyle w:val="Normal"/>
              <w:jc w:val="center"/>
              <w:rPr>
                <w:color w:val="000000"/>
              </w:rPr>
            </w:pPr>
            <w:r>
              <w:rPr>
                <w:color w:val="000000"/>
              </w:rPr>
              <w:t>MCM2</w:t>
            </w:r>
          </w:p>
        </w:tc>
      </w:tr>
      <w:tr>
        <w:trPr>
          <w:trHeight w:val="256" w:hRule="atLeast"/>
        </w:trPr>
        <w:tc>
          <w:tcPr>
            <w:tcW w:w="3115" w:type="dxa"/>
            <w:tcBorders/>
            <w:vAlign w:val="bottom"/>
          </w:tcPr>
          <w:p>
            <w:pPr>
              <w:pStyle w:val="Normal"/>
              <w:jc w:val="center"/>
              <w:rPr>
                <w:color w:val="000000"/>
              </w:rPr>
            </w:pPr>
            <w:r>
              <w:rPr>
                <w:color w:val="000000"/>
              </w:rPr>
              <w:t>ostta02g00690</w:t>
            </w:r>
          </w:p>
        </w:tc>
        <w:tc>
          <w:tcPr>
            <w:tcW w:w="3680" w:type="dxa"/>
            <w:tcBorders/>
            <w:vAlign w:val="bottom"/>
          </w:tcPr>
          <w:p>
            <w:pPr>
              <w:pStyle w:val="Normal"/>
              <w:jc w:val="center"/>
              <w:rPr>
                <w:color w:val="000000"/>
              </w:rPr>
            </w:pPr>
            <w:r>
              <w:rPr>
                <w:color w:val="000000"/>
              </w:rPr>
              <w:t>MCM3</w:t>
            </w:r>
          </w:p>
        </w:tc>
      </w:tr>
      <w:tr>
        <w:trPr>
          <w:trHeight w:val="256" w:hRule="atLeast"/>
        </w:trPr>
        <w:tc>
          <w:tcPr>
            <w:tcW w:w="3115" w:type="dxa"/>
            <w:tcBorders/>
            <w:vAlign w:val="bottom"/>
          </w:tcPr>
          <w:p>
            <w:pPr>
              <w:pStyle w:val="Normal"/>
              <w:jc w:val="center"/>
              <w:rPr>
                <w:color w:val="000000"/>
              </w:rPr>
            </w:pPr>
            <w:r>
              <w:rPr>
                <w:color w:val="000000"/>
              </w:rPr>
              <w:t>ostta14g01050</w:t>
            </w:r>
          </w:p>
        </w:tc>
        <w:tc>
          <w:tcPr>
            <w:tcW w:w="3680" w:type="dxa"/>
            <w:tcBorders/>
            <w:vAlign w:val="bottom"/>
          </w:tcPr>
          <w:p>
            <w:pPr>
              <w:pStyle w:val="Normal"/>
              <w:jc w:val="center"/>
              <w:rPr>
                <w:color w:val="000000"/>
              </w:rPr>
            </w:pPr>
            <w:r>
              <w:rPr>
                <w:color w:val="000000"/>
              </w:rPr>
              <w:t>MCM4</w:t>
            </w:r>
          </w:p>
        </w:tc>
      </w:tr>
      <w:tr>
        <w:trPr>
          <w:trHeight w:val="256" w:hRule="atLeast"/>
        </w:trPr>
        <w:tc>
          <w:tcPr>
            <w:tcW w:w="3115" w:type="dxa"/>
            <w:tcBorders/>
            <w:vAlign w:val="bottom"/>
          </w:tcPr>
          <w:p>
            <w:pPr>
              <w:pStyle w:val="Normal"/>
              <w:jc w:val="center"/>
              <w:rPr>
                <w:color w:val="000000"/>
              </w:rPr>
            </w:pPr>
            <w:r>
              <w:rPr>
                <w:color w:val="000000"/>
              </w:rPr>
              <w:t>ostta11g01760</w:t>
            </w:r>
          </w:p>
        </w:tc>
        <w:tc>
          <w:tcPr>
            <w:tcW w:w="3680" w:type="dxa"/>
            <w:tcBorders/>
            <w:vAlign w:val="bottom"/>
          </w:tcPr>
          <w:p>
            <w:pPr>
              <w:pStyle w:val="Normal"/>
              <w:jc w:val="center"/>
              <w:rPr>
                <w:color w:val="000000"/>
              </w:rPr>
            </w:pPr>
            <w:r>
              <w:rPr>
                <w:color w:val="000000"/>
              </w:rPr>
              <w:t>MCM4-2</w:t>
            </w:r>
          </w:p>
        </w:tc>
      </w:tr>
      <w:tr>
        <w:trPr>
          <w:trHeight w:val="256" w:hRule="atLeast"/>
        </w:trPr>
        <w:tc>
          <w:tcPr>
            <w:tcW w:w="3115" w:type="dxa"/>
            <w:tcBorders/>
            <w:vAlign w:val="bottom"/>
          </w:tcPr>
          <w:p>
            <w:pPr>
              <w:pStyle w:val="Normal"/>
              <w:jc w:val="center"/>
              <w:rPr>
                <w:color w:val="000000"/>
              </w:rPr>
            </w:pPr>
            <w:r>
              <w:rPr>
                <w:color w:val="000000"/>
              </w:rPr>
              <w:t>ostta04g00450</w:t>
            </w:r>
          </w:p>
        </w:tc>
        <w:tc>
          <w:tcPr>
            <w:tcW w:w="3680" w:type="dxa"/>
            <w:tcBorders/>
            <w:vAlign w:val="bottom"/>
          </w:tcPr>
          <w:p>
            <w:pPr>
              <w:pStyle w:val="Normal"/>
              <w:jc w:val="center"/>
              <w:rPr>
                <w:color w:val="000000"/>
              </w:rPr>
            </w:pPr>
            <w:r>
              <w:rPr>
                <w:color w:val="000000"/>
              </w:rPr>
              <w:t>MCM5</w:t>
            </w:r>
          </w:p>
        </w:tc>
      </w:tr>
      <w:tr>
        <w:trPr>
          <w:trHeight w:val="256" w:hRule="atLeast"/>
        </w:trPr>
        <w:tc>
          <w:tcPr>
            <w:tcW w:w="3115" w:type="dxa"/>
            <w:tcBorders/>
            <w:vAlign w:val="bottom"/>
          </w:tcPr>
          <w:p>
            <w:pPr>
              <w:pStyle w:val="Normal"/>
              <w:jc w:val="center"/>
              <w:rPr>
                <w:color w:val="000000"/>
              </w:rPr>
            </w:pPr>
            <w:r>
              <w:rPr>
                <w:color w:val="000000"/>
              </w:rPr>
              <w:t>ostta01g02580</w:t>
            </w:r>
          </w:p>
        </w:tc>
        <w:tc>
          <w:tcPr>
            <w:tcW w:w="3680" w:type="dxa"/>
            <w:tcBorders/>
            <w:vAlign w:val="bottom"/>
          </w:tcPr>
          <w:p>
            <w:pPr>
              <w:pStyle w:val="Normal"/>
              <w:jc w:val="center"/>
              <w:rPr>
                <w:color w:val="000000"/>
              </w:rPr>
            </w:pPr>
            <w:r>
              <w:rPr>
                <w:color w:val="000000"/>
              </w:rPr>
              <w:t>MCM6</w:t>
            </w:r>
          </w:p>
        </w:tc>
      </w:tr>
      <w:tr>
        <w:trPr>
          <w:trHeight w:val="256" w:hRule="atLeast"/>
        </w:trPr>
        <w:tc>
          <w:tcPr>
            <w:tcW w:w="3115" w:type="dxa"/>
            <w:tcBorders/>
            <w:vAlign w:val="bottom"/>
          </w:tcPr>
          <w:p>
            <w:pPr>
              <w:pStyle w:val="Normal"/>
              <w:jc w:val="center"/>
              <w:rPr>
                <w:color w:val="000000"/>
              </w:rPr>
            </w:pPr>
            <w:r>
              <w:rPr>
                <w:color w:val="000000"/>
              </w:rPr>
              <w:t>ostta02g02010</w:t>
            </w:r>
          </w:p>
        </w:tc>
        <w:tc>
          <w:tcPr>
            <w:tcW w:w="3680" w:type="dxa"/>
            <w:tcBorders/>
            <w:vAlign w:val="bottom"/>
          </w:tcPr>
          <w:p>
            <w:pPr>
              <w:pStyle w:val="Normal"/>
              <w:jc w:val="center"/>
              <w:rPr>
                <w:color w:val="000000"/>
              </w:rPr>
            </w:pPr>
            <w:r>
              <w:rPr>
                <w:color w:val="000000"/>
              </w:rPr>
              <w:t>MCM7</w:t>
            </w:r>
          </w:p>
        </w:tc>
      </w:tr>
      <w:tr>
        <w:trPr>
          <w:trHeight w:val="256" w:hRule="atLeast"/>
        </w:trPr>
        <w:tc>
          <w:tcPr>
            <w:tcW w:w="3115" w:type="dxa"/>
            <w:tcBorders/>
            <w:vAlign w:val="bottom"/>
          </w:tcPr>
          <w:p>
            <w:pPr>
              <w:pStyle w:val="Normal"/>
              <w:jc w:val="center"/>
              <w:rPr>
                <w:color w:val="000000"/>
              </w:rPr>
            </w:pPr>
            <w:r>
              <w:rPr>
                <w:color w:val="000000"/>
              </w:rPr>
              <w:t>ostta12g01020</w:t>
            </w:r>
          </w:p>
        </w:tc>
        <w:tc>
          <w:tcPr>
            <w:tcW w:w="3680" w:type="dxa"/>
            <w:tcBorders/>
            <w:vAlign w:val="bottom"/>
          </w:tcPr>
          <w:p>
            <w:pPr>
              <w:pStyle w:val="Normal"/>
              <w:jc w:val="center"/>
              <w:rPr>
                <w:color w:val="000000"/>
              </w:rPr>
            </w:pPr>
            <w:r>
              <w:rPr>
                <w:color w:val="000000"/>
              </w:rPr>
              <w:t>MCM8</w:t>
            </w:r>
          </w:p>
        </w:tc>
      </w:tr>
      <w:tr>
        <w:trPr>
          <w:trHeight w:val="256" w:hRule="atLeast"/>
        </w:trPr>
        <w:tc>
          <w:tcPr>
            <w:tcW w:w="3115" w:type="dxa"/>
            <w:tcBorders/>
            <w:vAlign w:val="bottom"/>
          </w:tcPr>
          <w:p>
            <w:pPr>
              <w:pStyle w:val="Normal"/>
              <w:jc w:val="center"/>
              <w:rPr>
                <w:color w:val="000000"/>
              </w:rPr>
            </w:pPr>
            <w:r>
              <w:rPr>
                <w:color w:val="000000"/>
              </w:rPr>
              <w:t>ostta14g01690</w:t>
            </w:r>
          </w:p>
        </w:tc>
        <w:tc>
          <w:tcPr>
            <w:tcW w:w="3680" w:type="dxa"/>
            <w:tcBorders/>
            <w:vAlign w:val="bottom"/>
          </w:tcPr>
          <w:p>
            <w:pPr>
              <w:pStyle w:val="Normal"/>
              <w:jc w:val="center"/>
              <w:rPr>
                <w:color w:val="000000"/>
              </w:rPr>
            </w:pPr>
            <w:r>
              <w:rPr>
                <w:color w:val="000000"/>
              </w:rPr>
              <w:t>GINS1</w:t>
            </w:r>
          </w:p>
        </w:tc>
      </w:tr>
      <w:tr>
        <w:trPr>
          <w:trHeight w:val="256" w:hRule="atLeast"/>
        </w:trPr>
        <w:tc>
          <w:tcPr>
            <w:tcW w:w="3115" w:type="dxa"/>
            <w:tcBorders/>
            <w:vAlign w:val="bottom"/>
          </w:tcPr>
          <w:p>
            <w:pPr>
              <w:pStyle w:val="Normal"/>
              <w:jc w:val="center"/>
              <w:rPr>
                <w:color w:val="000000"/>
              </w:rPr>
            </w:pPr>
            <w:r>
              <w:rPr>
                <w:color w:val="000000"/>
              </w:rPr>
              <w:t>ostta02g00490</w:t>
            </w:r>
          </w:p>
        </w:tc>
        <w:tc>
          <w:tcPr>
            <w:tcW w:w="3680" w:type="dxa"/>
            <w:tcBorders/>
            <w:vAlign w:val="bottom"/>
          </w:tcPr>
          <w:p>
            <w:pPr>
              <w:pStyle w:val="Normal"/>
              <w:jc w:val="center"/>
              <w:rPr>
                <w:color w:val="000000"/>
              </w:rPr>
            </w:pPr>
            <w:r>
              <w:rPr>
                <w:color w:val="000000"/>
              </w:rPr>
              <w:t>PSF2</w:t>
            </w:r>
          </w:p>
        </w:tc>
      </w:tr>
      <w:tr>
        <w:trPr>
          <w:trHeight w:val="256" w:hRule="atLeast"/>
        </w:trPr>
        <w:tc>
          <w:tcPr>
            <w:tcW w:w="3115" w:type="dxa"/>
            <w:tcBorders/>
            <w:vAlign w:val="bottom"/>
          </w:tcPr>
          <w:p>
            <w:pPr>
              <w:pStyle w:val="Normal"/>
              <w:jc w:val="center"/>
              <w:rPr>
                <w:color w:val="000000"/>
              </w:rPr>
            </w:pPr>
            <w:r>
              <w:rPr>
                <w:color w:val="000000"/>
              </w:rPr>
              <w:t>ostta16g02410</w:t>
            </w:r>
          </w:p>
        </w:tc>
        <w:tc>
          <w:tcPr>
            <w:tcW w:w="3680" w:type="dxa"/>
            <w:tcBorders/>
            <w:vAlign w:val="bottom"/>
          </w:tcPr>
          <w:p>
            <w:pPr>
              <w:pStyle w:val="Normal"/>
              <w:jc w:val="center"/>
              <w:rPr>
                <w:color w:val="000000"/>
              </w:rPr>
            </w:pPr>
            <w:r>
              <w:rPr>
                <w:color w:val="000000"/>
              </w:rPr>
              <w:t>GINS3</w:t>
            </w:r>
          </w:p>
        </w:tc>
      </w:tr>
      <w:tr>
        <w:trPr>
          <w:trHeight w:val="256" w:hRule="atLeast"/>
        </w:trPr>
        <w:tc>
          <w:tcPr>
            <w:tcW w:w="3115" w:type="dxa"/>
            <w:tcBorders/>
            <w:vAlign w:val="bottom"/>
          </w:tcPr>
          <w:p>
            <w:pPr>
              <w:pStyle w:val="Normal"/>
              <w:jc w:val="center"/>
              <w:rPr>
                <w:color w:val="000000"/>
              </w:rPr>
            </w:pPr>
            <w:r>
              <w:rPr>
                <w:color w:val="000000"/>
              </w:rPr>
              <w:t>ostta04g00390</w:t>
            </w:r>
          </w:p>
        </w:tc>
        <w:tc>
          <w:tcPr>
            <w:tcW w:w="3680" w:type="dxa"/>
            <w:tcBorders/>
            <w:vAlign w:val="bottom"/>
          </w:tcPr>
          <w:p>
            <w:pPr>
              <w:pStyle w:val="Normal"/>
              <w:jc w:val="center"/>
              <w:rPr>
                <w:color w:val="000000"/>
              </w:rPr>
            </w:pPr>
            <w:r>
              <w:rPr>
                <w:color w:val="000000"/>
              </w:rPr>
              <w:t>SLD5</w:t>
            </w:r>
          </w:p>
        </w:tc>
      </w:tr>
      <w:tr>
        <w:trPr>
          <w:trHeight w:val="256" w:hRule="atLeast"/>
        </w:trPr>
        <w:tc>
          <w:tcPr>
            <w:tcW w:w="3115" w:type="dxa"/>
            <w:tcBorders/>
            <w:vAlign w:val="bottom"/>
          </w:tcPr>
          <w:p>
            <w:pPr>
              <w:pStyle w:val="Normal"/>
              <w:jc w:val="center"/>
              <w:rPr>
                <w:color w:val="000000"/>
              </w:rPr>
            </w:pPr>
            <w:r>
              <w:rPr>
                <w:color w:val="000000"/>
              </w:rPr>
              <w:t>ostta02g00500</w:t>
            </w:r>
          </w:p>
        </w:tc>
        <w:tc>
          <w:tcPr>
            <w:tcW w:w="3680" w:type="dxa"/>
            <w:tcBorders/>
            <w:vAlign w:val="bottom"/>
          </w:tcPr>
          <w:p>
            <w:pPr>
              <w:pStyle w:val="Normal"/>
              <w:jc w:val="center"/>
              <w:rPr>
                <w:color w:val="000000"/>
              </w:rPr>
            </w:pPr>
            <w:r>
              <w:rPr>
                <w:color w:val="000000"/>
              </w:rPr>
              <w:t>RFC1</w:t>
            </w:r>
          </w:p>
        </w:tc>
      </w:tr>
      <w:tr>
        <w:trPr>
          <w:trHeight w:val="256" w:hRule="atLeast"/>
        </w:trPr>
        <w:tc>
          <w:tcPr>
            <w:tcW w:w="3115" w:type="dxa"/>
            <w:tcBorders/>
            <w:vAlign w:val="bottom"/>
          </w:tcPr>
          <w:p>
            <w:pPr>
              <w:pStyle w:val="Normal"/>
              <w:jc w:val="center"/>
              <w:rPr>
                <w:color w:val="000000"/>
              </w:rPr>
            </w:pPr>
            <w:r>
              <w:rPr>
                <w:color w:val="000000"/>
              </w:rPr>
              <w:t>ostta02g00555</w:t>
            </w:r>
          </w:p>
        </w:tc>
        <w:tc>
          <w:tcPr>
            <w:tcW w:w="3680" w:type="dxa"/>
            <w:tcBorders/>
            <w:vAlign w:val="bottom"/>
          </w:tcPr>
          <w:p>
            <w:pPr>
              <w:pStyle w:val="Normal"/>
              <w:jc w:val="center"/>
              <w:rPr>
                <w:color w:val="000000"/>
              </w:rPr>
            </w:pPr>
            <w:r>
              <w:rPr>
                <w:color w:val="000000"/>
              </w:rPr>
              <w:t>RFC2</w:t>
            </w:r>
          </w:p>
        </w:tc>
      </w:tr>
      <w:tr>
        <w:trPr>
          <w:trHeight w:val="256" w:hRule="atLeast"/>
        </w:trPr>
        <w:tc>
          <w:tcPr>
            <w:tcW w:w="3115" w:type="dxa"/>
            <w:tcBorders/>
            <w:vAlign w:val="bottom"/>
          </w:tcPr>
          <w:p>
            <w:pPr>
              <w:pStyle w:val="Normal"/>
              <w:jc w:val="center"/>
              <w:rPr>
                <w:color w:val="000000"/>
              </w:rPr>
            </w:pPr>
            <w:r>
              <w:rPr>
                <w:color w:val="000000"/>
              </w:rPr>
              <w:t>ostta09g00990</w:t>
            </w:r>
          </w:p>
        </w:tc>
        <w:tc>
          <w:tcPr>
            <w:tcW w:w="3680" w:type="dxa"/>
            <w:tcBorders/>
            <w:vAlign w:val="bottom"/>
          </w:tcPr>
          <w:p>
            <w:pPr>
              <w:pStyle w:val="Normal"/>
              <w:jc w:val="center"/>
              <w:rPr>
                <w:color w:val="000000"/>
              </w:rPr>
            </w:pPr>
            <w:r>
              <w:rPr>
                <w:color w:val="000000"/>
              </w:rPr>
              <w:t>RFC4</w:t>
            </w:r>
          </w:p>
        </w:tc>
      </w:tr>
      <w:tr>
        <w:trPr>
          <w:trHeight w:val="256" w:hRule="atLeast"/>
        </w:trPr>
        <w:tc>
          <w:tcPr>
            <w:tcW w:w="3115" w:type="dxa"/>
            <w:tcBorders/>
            <w:vAlign w:val="bottom"/>
          </w:tcPr>
          <w:p>
            <w:pPr>
              <w:pStyle w:val="Normal"/>
              <w:jc w:val="center"/>
              <w:rPr>
                <w:color w:val="000000"/>
              </w:rPr>
            </w:pPr>
            <w:r>
              <w:rPr>
                <w:color w:val="000000"/>
              </w:rPr>
              <w:t>ostta07g02710</w:t>
            </w:r>
          </w:p>
        </w:tc>
        <w:tc>
          <w:tcPr>
            <w:tcW w:w="3680" w:type="dxa"/>
            <w:tcBorders/>
            <w:vAlign w:val="bottom"/>
          </w:tcPr>
          <w:p>
            <w:pPr>
              <w:pStyle w:val="Normal"/>
              <w:jc w:val="center"/>
              <w:rPr>
                <w:color w:val="000000"/>
              </w:rPr>
            </w:pPr>
            <w:r>
              <w:rPr>
                <w:color w:val="000000"/>
              </w:rPr>
              <w:t>RFA</w:t>
            </w:r>
          </w:p>
        </w:tc>
      </w:tr>
      <w:tr>
        <w:trPr>
          <w:trHeight w:val="256" w:hRule="atLeast"/>
        </w:trPr>
        <w:tc>
          <w:tcPr>
            <w:tcW w:w="3115" w:type="dxa"/>
            <w:tcBorders/>
            <w:vAlign w:val="bottom"/>
          </w:tcPr>
          <w:p>
            <w:pPr>
              <w:pStyle w:val="Normal"/>
              <w:jc w:val="center"/>
              <w:rPr>
                <w:color w:val="000000"/>
              </w:rPr>
            </w:pPr>
            <w:r>
              <w:rPr>
                <w:color w:val="000000"/>
              </w:rPr>
              <w:t>ostta02g03430</w:t>
            </w:r>
          </w:p>
        </w:tc>
        <w:tc>
          <w:tcPr>
            <w:tcW w:w="3680" w:type="dxa"/>
            <w:tcBorders/>
            <w:vAlign w:val="bottom"/>
          </w:tcPr>
          <w:p>
            <w:pPr>
              <w:pStyle w:val="Normal"/>
              <w:jc w:val="center"/>
              <w:rPr>
                <w:color w:val="000000"/>
              </w:rPr>
            </w:pPr>
            <w:r>
              <w:rPr>
                <w:color w:val="000000"/>
              </w:rPr>
              <w:t>DNA polymerase II</w:t>
            </w:r>
          </w:p>
        </w:tc>
      </w:tr>
      <w:tr>
        <w:trPr>
          <w:trHeight w:val="256" w:hRule="atLeast"/>
        </w:trPr>
        <w:tc>
          <w:tcPr>
            <w:tcW w:w="3115" w:type="dxa"/>
            <w:tcBorders/>
            <w:vAlign w:val="bottom"/>
          </w:tcPr>
          <w:p>
            <w:pPr>
              <w:pStyle w:val="Normal"/>
              <w:jc w:val="center"/>
              <w:rPr>
                <w:color w:val="000000"/>
              </w:rPr>
            </w:pPr>
            <w:r>
              <w:rPr>
                <w:color w:val="000000"/>
              </w:rPr>
              <w:t>ostta05g00150</w:t>
            </w:r>
          </w:p>
        </w:tc>
        <w:tc>
          <w:tcPr>
            <w:tcW w:w="3680" w:type="dxa"/>
            <w:tcBorders/>
            <w:vAlign w:val="bottom"/>
          </w:tcPr>
          <w:p>
            <w:pPr>
              <w:pStyle w:val="Normal"/>
              <w:jc w:val="center"/>
              <w:rPr/>
            </w:pPr>
            <w:r>
              <w:rPr>
                <w:color w:val="000000"/>
              </w:rPr>
              <w:t xml:space="preserve">DNA polymerase III </w:t>
            </w:r>
            <w:r>
              <w:rPr/>
              <w:t>γ</w:t>
            </w:r>
            <w:r>
              <w:rPr>
                <w:color w:val="000000"/>
              </w:rPr>
              <w:t xml:space="preserve"> </w:t>
            </w:r>
          </w:p>
        </w:tc>
      </w:tr>
      <w:tr>
        <w:trPr>
          <w:trHeight w:val="256" w:hRule="atLeast"/>
        </w:trPr>
        <w:tc>
          <w:tcPr>
            <w:tcW w:w="3115" w:type="dxa"/>
            <w:tcBorders/>
            <w:vAlign w:val="bottom"/>
          </w:tcPr>
          <w:p>
            <w:pPr>
              <w:pStyle w:val="Normal"/>
              <w:jc w:val="center"/>
              <w:rPr>
                <w:color w:val="000000"/>
              </w:rPr>
            </w:pPr>
            <w:r>
              <w:rPr>
                <w:color w:val="000000"/>
              </w:rPr>
              <w:t>ostta08g00710</w:t>
            </w:r>
          </w:p>
        </w:tc>
        <w:tc>
          <w:tcPr>
            <w:tcW w:w="3680" w:type="dxa"/>
            <w:tcBorders/>
            <w:vAlign w:val="bottom"/>
          </w:tcPr>
          <w:p>
            <w:pPr>
              <w:pStyle w:val="Normal"/>
              <w:jc w:val="center"/>
              <w:rPr>
                <w:color w:val="000000"/>
              </w:rPr>
            </w:pPr>
            <w:r>
              <w:rPr>
                <w:color w:val="000000"/>
              </w:rPr>
              <w:t>DNA polymerase α</w:t>
            </w:r>
          </w:p>
        </w:tc>
      </w:tr>
      <w:tr>
        <w:trPr>
          <w:trHeight w:val="256" w:hRule="atLeast"/>
        </w:trPr>
        <w:tc>
          <w:tcPr>
            <w:tcW w:w="3115" w:type="dxa"/>
            <w:tcBorders/>
            <w:vAlign w:val="bottom"/>
          </w:tcPr>
          <w:p>
            <w:pPr>
              <w:pStyle w:val="Normal"/>
              <w:jc w:val="center"/>
              <w:rPr>
                <w:color w:val="000000"/>
              </w:rPr>
            </w:pPr>
            <w:r>
              <w:rPr>
                <w:color w:val="000000"/>
              </w:rPr>
              <w:t>ostta11g01400</w:t>
            </w:r>
          </w:p>
        </w:tc>
        <w:tc>
          <w:tcPr>
            <w:tcW w:w="3680" w:type="dxa"/>
            <w:tcBorders/>
            <w:vAlign w:val="bottom"/>
          </w:tcPr>
          <w:p>
            <w:pPr>
              <w:pStyle w:val="Normal"/>
              <w:jc w:val="center"/>
              <w:rPr/>
            </w:pPr>
            <w:r>
              <w:rPr>
                <w:color w:val="000000"/>
              </w:rPr>
              <w:t xml:space="preserve">DNA polymerase </w:t>
            </w:r>
            <w:r>
              <w:rPr/>
              <w:t>α</w:t>
            </w:r>
          </w:p>
        </w:tc>
      </w:tr>
      <w:tr>
        <w:trPr>
          <w:trHeight w:val="256" w:hRule="atLeast"/>
        </w:trPr>
        <w:tc>
          <w:tcPr>
            <w:tcW w:w="3115" w:type="dxa"/>
            <w:tcBorders/>
            <w:vAlign w:val="bottom"/>
          </w:tcPr>
          <w:p>
            <w:pPr>
              <w:pStyle w:val="Normal"/>
              <w:jc w:val="center"/>
              <w:rPr>
                <w:color w:val="000000"/>
              </w:rPr>
            </w:pPr>
            <w:r>
              <w:rPr>
                <w:color w:val="000000"/>
              </w:rPr>
              <w:t>ostta11g01400</w:t>
            </w:r>
          </w:p>
        </w:tc>
        <w:tc>
          <w:tcPr>
            <w:tcW w:w="3680" w:type="dxa"/>
            <w:tcBorders/>
            <w:vAlign w:val="bottom"/>
          </w:tcPr>
          <w:p>
            <w:pPr>
              <w:pStyle w:val="Normal"/>
              <w:jc w:val="center"/>
              <w:rPr/>
            </w:pPr>
            <w:r>
              <w:rPr>
                <w:color w:val="000000"/>
              </w:rPr>
              <w:t xml:space="preserve">DNA polymerase </w:t>
            </w:r>
            <w:r>
              <w:rPr/>
              <w:t>α</w:t>
            </w:r>
          </w:p>
        </w:tc>
      </w:tr>
      <w:tr>
        <w:trPr>
          <w:trHeight w:val="256" w:hRule="atLeast"/>
        </w:trPr>
        <w:tc>
          <w:tcPr>
            <w:tcW w:w="3115" w:type="dxa"/>
            <w:tcBorders/>
            <w:vAlign w:val="bottom"/>
          </w:tcPr>
          <w:p>
            <w:pPr>
              <w:pStyle w:val="Normal"/>
              <w:jc w:val="center"/>
              <w:rPr>
                <w:color w:val="000000"/>
              </w:rPr>
            </w:pPr>
            <w:r>
              <w:rPr>
                <w:color w:val="000000"/>
              </w:rPr>
              <w:t>ostta07g02610</w:t>
            </w:r>
          </w:p>
        </w:tc>
        <w:tc>
          <w:tcPr>
            <w:tcW w:w="3680" w:type="dxa"/>
            <w:tcBorders/>
            <w:vAlign w:val="bottom"/>
          </w:tcPr>
          <w:p>
            <w:pPr>
              <w:pStyle w:val="Normal"/>
              <w:jc w:val="center"/>
              <w:rPr/>
            </w:pPr>
            <w:r>
              <w:rPr>
                <w:color w:val="000000"/>
              </w:rPr>
              <w:t xml:space="preserve">DNA polymerase </w:t>
            </w:r>
            <w:r>
              <w:rPr/>
              <w:t>δ</w:t>
            </w:r>
          </w:p>
        </w:tc>
      </w:tr>
      <w:tr>
        <w:trPr>
          <w:trHeight w:val="256" w:hRule="atLeast"/>
        </w:trPr>
        <w:tc>
          <w:tcPr>
            <w:tcW w:w="3115" w:type="dxa"/>
            <w:tcBorders/>
            <w:vAlign w:val="bottom"/>
          </w:tcPr>
          <w:p>
            <w:pPr>
              <w:pStyle w:val="Normal"/>
              <w:jc w:val="center"/>
              <w:rPr>
                <w:color w:val="000000"/>
              </w:rPr>
            </w:pPr>
            <w:r>
              <w:rPr>
                <w:color w:val="000000"/>
              </w:rPr>
              <w:t>ostta08g03680</w:t>
            </w:r>
          </w:p>
        </w:tc>
        <w:tc>
          <w:tcPr>
            <w:tcW w:w="3680" w:type="dxa"/>
            <w:tcBorders/>
            <w:vAlign w:val="bottom"/>
          </w:tcPr>
          <w:p>
            <w:pPr>
              <w:pStyle w:val="Normal"/>
              <w:jc w:val="center"/>
              <w:rPr/>
            </w:pPr>
            <w:r>
              <w:rPr>
                <w:color w:val="000000"/>
              </w:rPr>
              <w:t xml:space="preserve">DNA polymerase </w:t>
            </w:r>
            <w:r>
              <w:rPr/>
              <w:t>α/</w:t>
            </w:r>
            <w:r>
              <w:rPr>
                <w:color w:val="000000"/>
              </w:rPr>
              <w:t>ε</w:t>
            </w:r>
          </w:p>
        </w:tc>
      </w:tr>
      <w:tr>
        <w:trPr>
          <w:trHeight w:val="256" w:hRule="atLeast"/>
        </w:trPr>
        <w:tc>
          <w:tcPr>
            <w:tcW w:w="3115" w:type="dxa"/>
            <w:tcBorders/>
            <w:vAlign w:val="bottom"/>
          </w:tcPr>
          <w:p>
            <w:pPr>
              <w:pStyle w:val="Normal"/>
              <w:jc w:val="center"/>
              <w:rPr>
                <w:color w:val="000000"/>
              </w:rPr>
            </w:pPr>
            <w:r>
              <w:rPr>
                <w:color w:val="000000"/>
              </w:rPr>
              <w:t>ostta12g00110</w:t>
            </w:r>
          </w:p>
        </w:tc>
        <w:tc>
          <w:tcPr>
            <w:tcW w:w="3680" w:type="dxa"/>
            <w:tcBorders/>
            <w:vAlign w:val="bottom"/>
          </w:tcPr>
          <w:p>
            <w:pPr>
              <w:pStyle w:val="Normal"/>
              <w:jc w:val="center"/>
              <w:rPr/>
            </w:pPr>
            <w:r>
              <w:rPr>
                <w:color w:val="000000"/>
              </w:rPr>
              <w:t>DNA polymerase α/</w:t>
            </w:r>
            <w:r>
              <w:rPr/>
              <w:t>ε</w:t>
            </w:r>
          </w:p>
        </w:tc>
      </w:tr>
      <w:tr>
        <w:trPr>
          <w:trHeight w:val="256" w:hRule="atLeast"/>
        </w:trPr>
        <w:tc>
          <w:tcPr>
            <w:tcW w:w="3115" w:type="dxa"/>
            <w:tcBorders/>
            <w:vAlign w:val="bottom"/>
          </w:tcPr>
          <w:p>
            <w:pPr>
              <w:pStyle w:val="Normal"/>
              <w:jc w:val="center"/>
              <w:rPr>
                <w:color w:val="000000"/>
              </w:rPr>
            </w:pPr>
            <w:r>
              <w:rPr>
                <w:color w:val="000000"/>
              </w:rPr>
              <w:t>ostta11g01840</w:t>
            </w:r>
          </w:p>
        </w:tc>
        <w:tc>
          <w:tcPr>
            <w:tcW w:w="3680" w:type="dxa"/>
            <w:tcBorders/>
            <w:vAlign w:val="bottom"/>
          </w:tcPr>
          <w:p>
            <w:pPr>
              <w:pStyle w:val="Normal"/>
              <w:jc w:val="center"/>
              <w:rPr/>
            </w:pPr>
            <w:r>
              <w:rPr>
                <w:color w:val="000000"/>
              </w:rPr>
              <w:t xml:space="preserve">DNA polymerase </w:t>
            </w:r>
            <w:r>
              <w:rPr/>
              <w:t>ε</w:t>
            </w:r>
          </w:p>
        </w:tc>
      </w:tr>
      <w:tr>
        <w:trPr>
          <w:trHeight w:val="256" w:hRule="atLeast"/>
        </w:trPr>
        <w:tc>
          <w:tcPr>
            <w:tcW w:w="3115" w:type="dxa"/>
            <w:tcBorders/>
            <w:vAlign w:val="bottom"/>
          </w:tcPr>
          <w:p>
            <w:pPr>
              <w:pStyle w:val="Normal"/>
              <w:jc w:val="center"/>
              <w:rPr>
                <w:color w:val="000000"/>
              </w:rPr>
            </w:pPr>
            <w:r>
              <w:rPr>
                <w:color w:val="000000"/>
              </w:rPr>
              <w:t>ostta06g02890</w:t>
            </w:r>
          </w:p>
        </w:tc>
        <w:tc>
          <w:tcPr>
            <w:tcW w:w="3680" w:type="dxa"/>
            <w:tcBorders/>
            <w:vAlign w:val="bottom"/>
          </w:tcPr>
          <w:p>
            <w:pPr>
              <w:pStyle w:val="Normal"/>
              <w:jc w:val="center"/>
              <w:rPr>
                <w:color w:val="000000"/>
              </w:rPr>
            </w:pPr>
            <w:r>
              <w:rPr>
                <w:color w:val="000000"/>
              </w:rPr>
              <w:t>PCNA</w:t>
            </w:r>
          </w:p>
        </w:tc>
      </w:tr>
      <w:tr>
        <w:trPr>
          <w:trHeight w:val="256" w:hRule="atLeast"/>
        </w:trPr>
        <w:tc>
          <w:tcPr>
            <w:tcW w:w="3115" w:type="dxa"/>
            <w:tcBorders/>
            <w:vAlign w:val="bottom"/>
          </w:tcPr>
          <w:p>
            <w:pPr>
              <w:pStyle w:val="Normal"/>
              <w:jc w:val="center"/>
              <w:rPr>
                <w:color w:val="000000"/>
              </w:rPr>
            </w:pPr>
            <w:r>
              <w:rPr>
                <w:color w:val="000000"/>
              </w:rPr>
              <w:t>ostta08g01110</w:t>
            </w:r>
          </w:p>
        </w:tc>
        <w:tc>
          <w:tcPr>
            <w:tcW w:w="3680" w:type="dxa"/>
            <w:tcBorders/>
            <w:vAlign w:val="bottom"/>
          </w:tcPr>
          <w:p>
            <w:pPr>
              <w:pStyle w:val="Normal"/>
              <w:jc w:val="center"/>
              <w:rPr>
                <w:color w:val="000000"/>
              </w:rPr>
            </w:pPr>
            <w:r>
              <w:rPr>
                <w:color w:val="000000"/>
              </w:rPr>
              <w:t>DNA primase</w:t>
            </w:r>
          </w:p>
        </w:tc>
      </w:tr>
      <w:tr>
        <w:trPr>
          <w:trHeight w:val="256" w:hRule="atLeast"/>
        </w:trPr>
        <w:tc>
          <w:tcPr>
            <w:tcW w:w="3115" w:type="dxa"/>
            <w:tcBorders/>
            <w:vAlign w:val="bottom"/>
          </w:tcPr>
          <w:p>
            <w:pPr>
              <w:pStyle w:val="Normal"/>
              <w:jc w:val="center"/>
              <w:rPr>
                <w:color w:val="000000"/>
              </w:rPr>
            </w:pPr>
            <w:r>
              <w:rPr>
                <w:color w:val="000000"/>
              </w:rPr>
              <w:t>ostta11g00940</w:t>
            </w:r>
          </w:p>
        </w:tc>
        <w:tc>
          <w:tcPr>
            <w:tcW w:w="3680" w:type="dxa"/>
            <w:tcBorders/>
            <w:vAlign w:val="bottom"/>
          </w:tcPr>
          <w:p>
            <w:pPr>
              <w:pStyle w:val="Normal"/>
              <w:jc w:val="center"/>
              <w:rPr>
                <w:color w:val="000000"/>
              </w:rPr>
            </w:pPr>
            <w:r>
              <w:rPr>
                <w:color w:val="000000"/>
              </w:rPr>
              <w:t>DNA primase</w:t>
            </w:r>
          </w:p>
        </w:tc>
      </w:tr>
      <w:tr>
        <w:trPr>
          <w:trHeight w:val="256" w:hRule="atLeast"/>
        </w:trPr>
        <w:tc>
          <w:tcPr>
            <w:tcW w:w="3115" w:type="dxa"/>
            <w:tcBorders/>
            <w:vAlign w:val="bottom"/>
          </w:tcPr>
          <w:p>
            <w:pPr>
              <w:pStyle w:val="Normal"/>
              <w:jc w:val="center"/>
              <w:rPr>
                <w:color w:val="000000"/>
              </w:rPr>
            </w:pPr>
            <w:r>
              <w:rPr>
                <w:color w:val="000000"/>
              </w:rPr>
              <w:t>ostta13g02040</w:t>
            </w:r>
          </w:p>
        </w:tc>
        <w:tc>
          <w:tcPr>
            <w:tcW w:w="3680" w:type="dxa"/>
            <w:tcBorders/>
            <w:vAlign w:val="bottom"/>
          </w:tcPr>
          <w:p>
            <w:pPr>
              <w:pStyle w:val="Normal"/>
              <w:jc w:val="center"/>
              <w:rPr>
                <w:color w:val="000000"/>
              </w:rPr>
            </w:pPr>
            <w:r>
              <w:rPr>
                <w:color w:val="000000"/>
              </w:rPr>
              <w:t>DNA primare</w:t>
            </w:r>
          </w:p>
        </w:tc>
      </w:tr>
      <w:tr>
        <w:trPr>
          <w:trHeight w:val="256" w:hRule="atLeast"/>
        </w:trPr>
        <w:tc>
          <w:tcPr>
            <w:tcW w:w="3115" w:type="dxa"/>
            <w:tcBorders/>
            <w:vAlign w:val="bottom"/>
          </w:tcPr>
          <w:p>
            <w:pPr>
              <w:pStyle w:val="Normal"/>
              <w:jc w:val="center"/>
              <w:rPr>
                <w:color w:val="000000"/>
              </w:rPr>
            </w:pPr>
            <w:r>
              <w:rPr>
                <w:color w:val="000000"/>
              </w:rPr>
              <w:t>ostta08g02290</w:t>
            </w:r>
          </w:p>
        </w:tc>
        <w:tc>
          <w:tcPr>
            <w:tcW w:w="3680" w:type="dxa"/>
            <w:tcBorders/>
            <w:vAlign w:val="bottom"/>
          </w:tcPr>
          <w:p>
            <w:pPr>
              <w:pStyle w:val="Normal"/>
              <w:jc w:val="center"/>
              <w:rPr>
                <w:color w:val="000000"/>
              </w:rPr>
            </w:pPr>
            <w:r>
              <w:rPr>
                <w:color w:val="000000"/>
              </w:rPr>
              <w:t>XPG</w:t>
            </w:r>
          </w:p>
        </w:tc>
      </w:tr>
      <w:tr>
        <w:trPr>
          <w:trHeight w:val="256" w:hRule="atLeast"/>
        </w:trPr>
        <w:tc>
          <w:tcPr>
            <w:tcW w:w="3115" w:type="dxa"/>
            <w:tcBorders/>
            <w:vAlign w:val="bottom"/>
          </w:tcPr>
          <w:p>
            <w:pPr>
              <w:pStyle w:val="Normal"/>
              <w:jc w:val="center"/>
              <w:rPr>
                <w:color w:val="000000"/>
              </w:rPr>
            </w:pPr>
            <w:r>
              <w:rPr>
                <w:color w:val="000000"/>
              </w:rPr>
              <w:t>ostta10g00340</w:t>
            </w:r>
          </w:p>
        </w:tc>
        <w:tc>
          <w:tcPr>
            <w:tcW w:w="3680" w:type="dxa"/>
            <w:tcBorders/>
            <w:vAlign w:val="bottom"/>
          </w:tcPr>
          <w:p>
            <w:pPr>
              <w:pStyle w:val="Normal"/>
              <w:jc w:val="center"/>
              <w:rPr>
                <w:color w:val="000000"/>
              </w:rPr>
            </w:pPr>
            <w:r>
              <w:rPr>
                <w:color w:val="000000"/>
              </w:rPr>
              <w:t>DNA helicase</w:t>
            </w:r>
          </w:p>
        </w:tc>
      </w:tr>
      <w:tr>
        <w:trPr>
          <w:trHeight w:val="256" w:hRule="atLeast"/>
        </w:trPr>
        <w:tc>
          <w:tcPr>
            <w:tcW w:w="3115" w:type="dxa"/>
            <w:tcBorders/>
            <w:vAlign w:val="bottom"/>
          </w:tcPr>
          <w:p>
            <w:pPr>
              <w:pStyle w:val="Normal"/>
              <w:jc w:val="center"/>
              <w:rPr>
                <w:color w:val="000000"/>
              </w:rPr>
            </w:pPr>
            <w:r>
              <w:rPr>
                <w:color w:val="000000"/>
              </w:rPr>
              <w:t>ostta10g00640</w:t>
            </w:r>
          </w:p>
        </w:tc>
        <w:tc>
          <w:tcPr>
            <w:tcW w:w="3680" w:type="dxa"/>
            <w:tcBorders/>
            <w:vAlign w:val="bottom"/>
          </w:tcPr>
          <w:p>
            <w:pPr>
              <w:pStyle w:val="Normal"/>
              <w:jc w:val="center"/>
              <w:rPr>
                <w:color w:val="000000"/>
              </w:rPr>
            </w:pPr>
            <w:r>
              <w:rPr>
                <w:color w:val="000000"/>
              </w:rPr>
              <w:t>DNA ligase</w:t>
            </w:r>
          </w:p>
        </w:tc>
      </w:tr>
      <w:tr>
        <w:trPr>
          <w:trHeight w:val="256" w:hRule="atLeast"/>
        </w:trPr>
        <w:tc>
          <w:tcPr>
            <w:tcW w:w="3115" w:type="dxa"/>
            <w:tcBorders/>
            <w:vAlign w:val="bottom"/>
          </w:tcPr>
          <w:p>
            <w:pPr>
              <w:pStyle w:val="Normal"/>
              <w:jc w:val="center"/>
              <w:rPr>
                <w:color w:val="000000"/>
              </w:rPr>
            </w:pPr>
            <w:r>
              <w:rPr>
                <w:color w:val="000000"/>
              </w:rPr>
              <w:t>ostta13g01140</w:t>
            </w:r>
          </w:p>
        </w:tc>
        <w:tc>
          <w:tcPr>
            <w:tcW w:w="3680" w:type="dxa"/>
            <w:tcBorders/>
            <w:vAlign w:val="bottom"/>
          </w:tcPr>
          <w:p>
            <w:pPr>
              <w:pStyle w:val="Normal"/>
              <w:jc w:val="center"/>
              <w:rPr>
                <w:color w:val="000000"/>
              </w:rPr>
            </w:pPr>
            <w:r>
              <w:rPr>
                <w:color w:val="000000"/>
              </w:rPr>
              <w:t>RPA replication protein A</w:t>
            </w:r>
          </w:p>
        </w:tc>
      </w:tr>
      <w:tr>
        <w:trPr>
          <w:trHeight w:val="256" w:hRule="atLeast"/>
        </w:trPr>
        <w:tc>
          <w:tcPr>
            <w:tcW w:w="3115" w:type="dxa"/>
            <w:tcBorders/>
            <w:vAlign w:val="bottom"/>
          </w:tcPr>
          <w:p>
            <w:pPr>
              <w:pStyle w:val="Normal"/>
              <w:jc w:val="center"/>
              <w:rPr>
                <w:color w:val="000000"/>
              </w:rPr>
            </w:pPr>
            <w:r>
              <w:rPr>
                <w:color w:val="000000"/>
              </w:rPr>
              <w:t>ostta10g00670</w:t>
            </w:r>
          </w:p>
        </w:tc>
        <w:tc>
          <w:tcPr>
            <w:tcW w:w="3680" w:type="dxa"/>
            <w:tcBorders/>
            <w:vAlign w:val="bottom"/>
          </w:tcPr>
          <w:p>
            <w:pPr>
              <w:pStyle w:val="Normal"/>
              <w:jc w:val="center"/>
              <w:rPr>
                <w:color w:val="000000"/>
              </w:rPr>
            </w:pPr>
            <w:r>
              <w:rPr>
                <w:color w:val="000000"/>
              </w:rPr>
              <w:t>Wee1</w:t>
            </w:r>
          </w:p>
        </w:tc>
      </w:tr>
      <w:tr>
        <w:trPr>
          <w:trHeight w:val="256" w:hRule="atLeast"/>
        </w:trPr>
        <w:tc>
          <w:tcPr>
            <w:tcW w:w="3115" w:type="dxa"/>
            <w:tcBorders>
              <w:bottom w:val="single" w:sz="6" w:space="0" w:color="000000"/>
            </w:tcBorders>
            <w:vAlign w:val="bottom"/>
          </w:tcPr>
          <w:p>
            <w:pPr>
              <w:pStyle w:val="Normal"/>
              <w:jc w:val="center"/>
              <w:rPr>
                <w:color w:val="000000"/>
              </w:rPr>
            </w:pPr>
            <w:r>
              <w:rPr>
                <w:color w:val="000000"/>
              </w:rPr>
              <w:t>ostta07g01870</w:t>
            </w:r>
          </w:p>
        </w:tc>
        <w:tc>
          <w:tcPr>
            <w:tcW w:w="3680" w:type="dxa"/>
            <w:tcBorders>
              <w:bottom w:val="single" w:sz="6" w:space="0" w:color="000000"/>
            </w:tcBorders>
            <w:vAlign w:val="bottom"/>
          </w:tcPr>
          <w:p>
            <w:pPr>
              <w:pStyle w:val="Normal"/>
              <w:jc w:val="center"/>
              <w:rPr>
                <w:color w:val="000000"/>
              </w:rPr>
            </w:pPr>
            <w:r>
              <w:rPr>
                <w:color w:val="000000"/>
              </w:rPr>
              <w:t>Cks</w:t>
            </w:r>
          </w:p>
        </w:tc>
      </w:tr>
    </w:tbl>
    <w:p>
      <w:pPr>
        <w:pStyle w:val="Normal"/>
        <w:rPr/>
      </w:pPr>
      <w:r>
        <w:rPr/>
      </w:r>
    </w:p>
    <w:p>
      <w:pPr>
        <w:pStyle w:val="BodyText"/>
        <w:rPr/>
      </w:pPr>
      <w:r>
        <w:rPr>
          <w:bCs/>
          <w:color w:val="000000"/>
          <w:shd w:fill="FFFFFF" w:val="clear"/>
        </w:rPr>
        <w:t xml:space="preserve">Cyclin D and CDKA are present specifically during the first part of the G1 phase. Therefore, they are considered essential proteins associated with G1, facilitating the transition between G2|M to G1 phase and, thus, the progress of the cell cycle. Transcription factors like E2F and Dp as well as other proteins (Rb, cell division control protein 6 and ORCs) are also involved in G1 phase, playing a crucial role in the activation of genes associated with the S phase (Table 7). </w:t>
      </w:r>
    </w:p>
    <w:p>
      <w:pPr>
        <w:pStyle w:val="BodyText"/>
        <w:rPr/>
      </w:pPr>
      <w:r>
        <w:rPr>
          <w:bCs/>
          <w:color w:val="000000"/>
          <w:shd w:fill="FFFFFF" w:val="clear"/>
        </w:rPr>
        <w:t xml:space="preserve">In order to start the S phasethe presence of the Cyclin A (CYCA) is required. Concurrently, there is a coordinated </w:t>
      </w:r>
      <w:r>
        <w:rPr>
          <w:rFonts w:eastAsia="Noto Serif CJK SC" w:cs="Lohit Devanagari"/>
          <w:bCs/>
          <w:color w:val="000000"/>
          <w:shd w:fill="FFFFFF" w:val="clear"/>
          <w:lang w:val="en-US" w:eastAsia="zh-CN" w:bidi="hi-IN"/>
        </w:rPr>
        <w:t>expression</w:t>
      </w:r>
      <w:r>
        <w:rPr>
          <w:bCs/>
          <w:color w:val="000000"/>
          <w:shd w:fill="FFFFFF" w:val="clear"/>
        </w:rPr>
        <w:t xml:space="preserve"> of polymerases and replication-related proteins (such as MCM complexes, replication factors, PCNA, primases, helicases, ligases, and others) that are essential for DNA replication (Table. 9). The onset of the G2|M phase is marked by the presence of Cyclin B (CYCB), along with subunits of the anaphase-promoting complex (APC) and cell division control proteins (CDC20 and CDC25) (Table. 8) (Carneiro et al., 2021; Moulager et al., 2007, 2010; Robbens et al., 2005)⁠⁠.</w:t>
      </w:r>
    </w:p>
    <w:p>
      <w:pPr>
        <w:pStyle w:val="BodyText"/>
        <w:spacing w:before="0" w:after="60"/>
        <w:rPr>
          <w:bCs/>
          <w:color w:val="000000"/>
          <w:highlight w:val="white"/>
        </w:rPr>
      </w:pPr>
      <w:r>
        <mc:AlternateContent>
          <mc:Choice Requires="wps">
            <w:drawing>
              <wp:anchor behindDoc="0" distT="0" distB="0" distL="0" distR="0" simplePos="0" locked="0" layoutInCell="0" allowOverlap="1" relativeHeight="2" wp14:anchorId="55CDF013">
                <wp:simplePos x="0" y="0"/>
                <wp:positionH relativeFrom="column">
                  <wp:posOffset>-411480</wp:posOffset>
                </wp:positionH>
                <wp:positionV relativeFrom="paragraph">
                  <wp:posOffset>299085</wp:posOffset>
                </wp:positionV>
                <wp:extent cx="6226810" cy="3815080"/>
                <wp:effectExtent l="0" t="0" r="0" b="0"/>
                <wp:wrapSquare wrapText="largest"/>
                <wp:docPr id="2" name="Marco34"/>
                <a:graphic xmlns:a="http://schemas.openxmlformats.org/drawingml/2006/main">
                  <a:graphicData uri="http://schemas.microsoft.com/office/word/2010/wordprocessingShape">
                    <wps:wsp>
                      <wps:cNvSpPr/>
                      <wps:spPr>
                        <a:xfrm>
                          <a:off x="0" y="0"/>
                          <a:ext cx="6226920" cy="3814920"/>
                        </a:xfrm>
                        <a:prstGeom prst="rect">
                          <a:avLst/>
                        </a:prstGeom>
                        <a:solidFill>
                          <a:srgbClr val="ffffff"/>
                        </a:solidFill>
                        <a:ln w="0">
                          <a:noFill/>
                        </a:ln>
                      </wps:spPr>
                      <wps:style>
                        <a:lnRef idx="0"/>
                        <a:fillRef idx="0"/>
                        <a:effectRef idx="0"/>
                        <a:fontRef idx="minor"/>
                      </wps:style>
                      <wps:txbx>
                        <w:txbxContent>
                          <w:p>
                            <w:pPr>
                              <w:pStyle w:val="Figura"/>
                              <w:spacing w:before="120" w:after="120"/>
                              <w:jc w:val="both"/>
                              <w:rPr/>
                            </w:pPr>
                            <w:r>
                              <w:rPr>
                                <w:color w:val="000000"/>
                              </w:rPr>
                              <w:drawing>
                                <wp:inline distT="0" distB="0" distL="0" distR="0">
                                  <wp:extent cx="5935980" cy="2889250"/>
                                  <wp:effectExtent l="0" t="0" r="0" b="0"/>
                                  <wp:docPr id="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4" descr=""/>
                                          <pic:cNvPicPr>
                                            <a:picLocks noChangeAspect="1" noChangeArrowheads="1"/>
                                          </pic:cNvPicPr>
                                        </pic:nvPicPr>
                                        <pic:blipFill>
                                          <a:blip r:embed="rId4"/>
                                          <a:stretch>
                                            <a:fillRect/>
                                          </a:stretch>
                                        </pic:blipFill>
                                        <pic:spPr bwMode="auto">
                                          <a:xfrm>
                                            <a:off x="0" y="0"/>
                                            <a:ext cx="5935980" cy="2889250"/>
                                          </a:xfrm>
                                          <a:prstGeom prst="rect">
                                            <a:avLst/>
                                          </a:prstGeom>
                                        </pic:spPr>
                                      </pic:pic>
                                    </a:graphicData>
                                  </a:graphic>
                                </wp:inline>
                              </w:drawing>
                            </w:r>
                            <w:r>
                              <w:rPr>
                                <w:color w:val="000000"/>
                              </w:rPr>
                              <w:t xml:space="preserve">Figure 34: </w:t>
                            </w:r>
                            <w:r>
                              <w:rPr>
                                <w:b/>
                                <w:bCs/>
                                <w:color w:val="000000"/>
                              </w:rPr>
                              <w:t xml:space="preserve">Integration of gene expression, protein abundance and cell population profiles for each phase of the cell cycle. </w:t>
                            </w:r>
                            <w:r>
                              <w:rPr>
                                <w:color w:val="000000"/>
                              </w:rPr>
                              <w:t>Violin plots represent the three biological levels studied: “Genes” for transcriptomic data, “Proteins” for proteomic data and “Cells” for DNA content estimation by flow cytometry. (A) Involves G1 phase related data, (B) S phase and (C ) G2 phase.</w:t>
                            </w:r>
                          </w:p>
                        </w:txbxContent>
                      </wps:txbx>
                      <wps:bodyPr lIns="0" rIns="0" tIns="0" bIns="0" anchor="t">
                        <a:noAutofit/>
                      </wps:bodyPr>
                    </wps:wsp>
                  </a:graphicData>
                </a:graphic>
              </wp:anchor>
            </w:drawing>
          </mc:Choice>
          <mc:Fallback>
            <w:pict>
              <v:rect id="shape_0" ID="Marco34" path="m0,0l-2147483645,0l-2147483645,-2147483646l0,-2147483646xe" fillcolor="white" stroked="f" o:allowincell="f" style="position:absolute;margin-left:-32.4pt;margin-top:23.55pt;width:490.25pt;height:300.35pt;mso-wrap-style:square;v-text-anchor:top" wp14:anchorId="55CDF013">
                <v:fill o:detectmouseclick="t" type="solid" color2="black"/>
                <v:stroke color="#3465a4" joinstyle="round" endcap="flat"/>
                <v:textbox>
                  <w:txbxContent>
                    <w:p>
                      <w:pPr>
                        <w:pStyle w:val="Figura"/>
                        <w:spacing w:before="120" w:after="120"/>
                        <w:jc w:val="both"/>
                        <w:rPr/>
                      </w:pPr>
                      <w:r>
                        <w:rPr>
                          <w:color w:val="000000"/>
                        </w:rPr>
                        <w:drawing>
                          <wp:inline distT="0" distB="0" distL="0" distR="0">
                            <wp:extent cx="5935980" cy="2889250"/>
                            <wp:effectExtent l="0" t="0" r="0" b="0"/>
                            <wp:docPr id="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34" descr=""/>
                                    <pic:cNvPicPr>
                                      <a:picLocks noChangeAspect="1" noChangeArrowheads="1"/>
                                    </pic:cNvPicPr>
                                  </pic:nvPicPr>
                                  <pic:blipFill>
                                    <a:blip r:embed="rId5"/>
                                    <a:stretch>
                                      <a:fillRect/>
                                    </a:stretch>
                                  </pic:blipFill>
                                  <pic:spPr bwMode="auto">
                                    <a:xfrm>
                                      <a:off x="0" y="0"/>
                                      <a:ext cx="5935980" cy="2889250"/>
                                    </a:xfrm>
                                    <a:prstGeom prst="rect">
                                      <a:avLst/>
                                    </a:prstGeom>
                                  </pic:spPr>
                                </pic:pic>
                              </a:graphicData>
                            </a:graphic>
                          </wp:inline>
                        </w:drawing>
                      </w:r>
                      <w:r>
                        <w:rPr>
                          <w:color w:val="000000"/>
                        </w:rPr>
                        <w:t xml:space="preserve">Figure 34: </w:t>
                      </w:r>
                      <w:r>
                        <w:rPr>
                          <w:b/>
                          <w:bCs/>
                          <w:color w:val="000000"/>
                        </w:rPr>
                        <w:t xml:space="preserve">Integration of gene expression, protein abundance and cell population profiles for each phase of the cell cycle. </w:t>
                      </w:r>
                      <w:r>
                        <w:rPr>
                          <w:color w:val="000000"/>
                        </w:rPr>
                        <w:t>Violin plots represent the three biological levels studied: “Genes” for transcriptomic data, “Proteins” for proteomic data and “Cells” for DNA content estimation by flow cytometry. (A) Involves G1 phase related data, (B) S phase and (C ) G2 phase.</w:t>
                      </w:r>
                    </w:p>
                  </w:txbxContent>
                </v:textbox>
                <w10:wrap type="square" side="largest"/>
              </v:rect>
            </w:pict>
          </mc:Fallback>
        </mc:AlternateContent>
      </w:r>
      <w:r>
        <w:rPr>
          <w:bCs/>
          <w:color w:val="000000"/>
          <w:shd w:fill="FFFFFF" w:val="clear"/>
        </w:rPr>
        <w:t xml:space="preserve"> </w:t>
      </w:r>
    </w:p>
    <w:p>
      <w:pPr>
        <w:pStyle w:val="BodyText"/>
        <w:spacing w:before="0" w:after="60"/>
        <w:rPr>
          <w:bCs/>
          <w:color w:val="000000"/>
          <w:sz w:val="14"/>
          <w:szCs w:val="14"/>
          <w:highlight w:val="white"/>
        </w:rPr>
      </w:pPr>
      <w:commentRangeStart w:id="12"/>
      <w:r>
        <w:rPr/>
        <w:commentReference w:id="11"/>
      </w:r>
      <w:commentRangeEnd w:id="12"/>
      <w:r>
        <w:commentReference w:id="12"/>
      </w:r>
      <w:r>
        <w:rPr/>
      </w:r>
    </w:p>
    <w:p>
      <w:pPr>
        <w:pStyle w:val="BodyText"/>
        <w:spacing w:before="0" w:after="60"/>
        <w:rPr>
          <w:bCs/>
          <w:color w:val="000000"/>
          <w:sz w:val="14"/>
          <w:szCs w:val="14"/>
          <w:highlight w:val="white"/>
          <w:ins w:id="135" w:author="Mercedes García" w:date="2023-10-27T13:42:00Z"/>
        </w:rPr>
      </w:pPr>
      <w:ins w:id="134" w:author="Mercedes García" w:date="2023-10-27T13:42:00Z">
        <w:r>
          <w:rPr>
            <w:bCs/>
            <w:color w:val="000000"/>
            <w:sz w:val="14"/>
            <w:szCs w:val="14"/>
            <w:highlight w:val="white"/>
          </w:rPr>
        </w:r>
      </w:ins>
    </w:p>
    <w:p>
      <w:pPr>
        <w:pStyle w:val="BodyText"/>
        <w:spacing w:before="0" w:after="60"/>
        <w:rPr>
          <w:bCs/>
          <w:color w:val="000000"/>
          <w:highlight w:val="white"/>
          <w:ins w:id="137" w:author="Mercedes García" w:date="2023-10-27T13:42:00Z"/>
        </w:rPr>
      </w:pPr>
      <w:ins w:id="136" w:author="Mercedes García" w:date="2023-10-27T13:42:00Z">
        <w:r>
          <w:rPr>
            <w:bCs/>
            <w:color w:val="000000"/>
            <w:highlight w:val="white"/>
          </w:rPr>
        </w:r>
      </w:ins>
    </w:p>
    <w:p>
      <w:pPr>
        <w:pStyle w:val="BodyText"/>
        <w:spacing w:before="0" w:after="60"/>
        <w:rPr/>
      </w:pPr>
      <w:r>
        <w:rPr>
          <w:bCs/>
          <w:color w:val="000000"/>
          <w:shd w:fill="FFFFFF" w:val="clear"/>
        </w:rPr>
        <w:t>Gene expression and protein abundance profiles were integrated with the percentage of cells in each phase of the cell cycle in which the corresponding genes and proteins were present (Fig. 34). In addition to the globally observed gene-protein offset, an overall offset  was also identified between protein abundance and the execution of their physiological role. Notably, this offset appeared to be more pronounced in certain phases such as G1 or G2|M (Fig. 34-A,</w:t>
      </w:r>
      <w:ins w:id="138" w:author="Mercedes García" w:date="2023-10-27T13:47:00Z">
        <w:r>
          <w:rPr>
            <w:bCs/>
            <w:color w:val="000000"/>
            <w:shd w:fill="FFFFFF" w:val="clear"/>
          </w:rPr>
          <w:t xml:space="preserve"> </w:t>
        </w:r>
      </w:ins>
      <w:r>
        <w:rPr>
          <w:bCs/>
          <w:color w:val="000000"/>
          <w:shd w:fill="FFFFFF" w:val="clear"/>
        </w:rPr>
        <w:t xml:space="preserve">C). However, during the S phase, once the proteins </w:t>
      </w:r>
      <w:del w:id="139" w:author="Mercedes García" w:date="2023-10-27T13:48:00Z">
        <w:r>
          <w:rPr>
            <w:bCs/>
            <w:color w:val="000000"/>
            <w:shd w:fill="FFFFFF" w:val="clear"/>
          </w:rPr>
          <w:delText xml:space="preserve">are </w:delText>
        </w:r>
      </w:del>
      <w:ins w:id="140" w:author="Mercedes García" w:date="2023-10-27T13:48:00Z">
        <w:r>
          <w:rPr>
            <w:bCs/>
            <w:color w:val="000000"/>
            <w:shd w:fill="FFFFFF" w:val="clear"/>
          </w:rPr>
          <w:t xml:space="preserve">were </w:t>
        </w:r>
      </w:ins>
      <w:r>
        <w:rPr>
          <w:bCs/>
          <w:color w:val="000000"/>
          <w:shd w:fill="FFFFFF" w:val="clear"/>
        </w:rPr>
        <w:t xml:space="preserve">available, the corresponding biological processes </w:t>
      </w:r>
      <w:del w:id="141" w:author="Mercedes García" w:date="2023-10-27T13:48:00Z">
        <w:r>
          <w:rPr>
            <w:bCs/>
            <w:color w:val="000000"/>
            <w:shd w:fill="FFFFFF" w:val="clear"/>
          </w:rPr>
          <w:delText xml:space="preserve">are </w:delText>
        </w:r>
      </w:del>
      <w:ins w:id="142" w:author="Mercedes García" w:date="2023-10-27T13:48:00Z">
        <w:r>
          <w:rPr>
            <w:bCs/>
            <w:color w:val="000000"/>
            <w:shd w:fill="FFFFFF" w:val="clear"/>
          </w:rPr>
          <w:t xml:space="preserve">were </w:t>
        </w:r>
      </w:ins>
      <w:r>
        <w:rPr>
          <w:bCs/>
          <w:color w:val="000000"/>
          <w:shd w:fill="FFFFFF" w:val="clear"/>
        </w:rPr>
        <w:t xml:space="preserve">promptly executed, resulting in a shorter offset between protein and physiological execution (Fig. 34-B). </w:t>
      </w:r>
      <w:del w:id="143" w:author="Unknown Author" w:date="2023-12-01T12:32:13Z">
        <w:r>
          <w:rPr>
            <w:bCs/>
            <w:color w:val="000000"/>
            <w:shd w:fill="FFFFFF" w:val="clear"/>
          </w:rPr>
          <w:delText xml:space="preserve">It could be explained by the experimental design followed, since proteins included in the S phase set are directly involved in DNA replication and flow cytometry directly detect cell division phases based in the estimation of DNA content. </w:delText>
        </w:r>
      </w:del>
      <w:commentRangeStart w:id="14"/>
      <w:r>
        <w:rPr/>
        <w:commentReference w:id="13"/>
      </w:r>
      <w:commentRangeEnd w:id="14"/>
      <w:r>
        <w:commentReference w:id="14"/>
      </w:r>
      <w:r>
        <w:rPr/>
      </w:r>
    </w:p>
    <w:p>
      <w:pPr>
        <w:pStyle w:val="BodyText"/>
        <w:spacing w:before="0" w:after="60"/>
        <w:rPr/>
      </w:pPr>
      <w:r>
        <w:rPr>
          <w:bCs/>
          <w:color w:val="000000"/>
          <w:shd w:fill="FFFFFF" w:val="clear"/>
        </w:rPr>
        <w:t xml:space="preserve">The transcriptomic and proteomic data for cyclins and CDKs found in </w:t>
      </w:r>
      <w:r>
        <w:rPr>
          <w:i/>
          <w:iCs/>
          <w:color w:val="000000"/>
          <w:shd w:fill="FFFFFF" w:val="clear"/>
        </w:rPr>
        <w:t xml:space="preserve">Ostreococcus </w:t>
      </w:r>
      <w:r>
        <w:rPr>
          <w:bCs/>
          <w:color w:val="000000"/>
          <w:shd w:fill="FFFFFF" w:val="clear"/>
        </w:rPr>
        <w:t xml:space="preserve">(Fig. 35) </w:t>
      </w:r>
      <w:ins w:id="144" w:author="Unknown Author" w:date="2023-12-01T12:32:49Z">
        <w:r>
          <w:rPr>
            <w:bCs/>
            <w:color w:val="000000"/>
            <w:shd w:fill="FFFFFF" w:val="clear"/>
          </w:rPr>
          <w:t xml:space="preserve">were in agreement </w:t>
        </w:r>
      </w:ins>
      <w:del w:id="145" w:author="Unknown Author" w:date="2023-12-01T12:32:54Z">
        <w:r>
          <w:rPr>
            <w:bCs/>
            <w:color w:val="000000"/>
            <w:shd w:fill="FFFFFF" w:val="clear"/>
          </w:rPr>
          <w:delText>aligned</w:delText>
        </w:r>
      </w:del>
      <w:r>
        <w:rPr>
          <w:bCs/>
          <w:color w:val="000000"/>
          <w:shd w:fill="FFFFFF" w:val="clear"/>
        </w:rPr>
        <w:t xml:space="preserve"> with the current cell cycle model for plants (Carneiro et al., 2021)⁠. In both summer and winter photoperiods, the transcription of the CYC</w:t>
      </w:r>
      <w:ins w:id="146" w:author="Unknown Author" w:date="2023-12-01T12:33:08Z">
        <w:r>
          <w:rPr>
            <w:bCs/>
            <w:color w:val="000000"/>
            <w:shd w:fill="FFFFFF" w:val="clear"/>
          </w:rPr>
          <w:t>D</w:t>
        </w:r>
      </w:ins>
      <w:del w:id="147" w:author="Unknown Author" w:date="2023-12-01T12:33:09Z">
        <w:r>
          <w:rPr>
            <w:bCs/>
            <w:color w:val="000000"/>
            <w:shd w:fill="FFFFFF" w:val="clear"/>
          </w:rPr>
          <w:delText>A</w:delText>
        </w:r>
      </w:del>
      <w:r>
        <w:rPr>
          <w:bCs/>
          <w:color w:val="000000"/>
          <w:shd w:fill="FFFFFF" w:val="clear"/>
        </w:rPr>
        <w:t>, that will trigger the start of the S phase, occur</w:t>
      </w:r>
      <w:ins w:id="148" w:author="Mercedes García" w:date="2023-11-08T13:14:00Z">
        <w:r>
          <w:rPr>
            <w:bCs/>
            <w:color w:val="000000"/>
            <w:shd w:fill="FFFFFF" w:val="clear"/>
          </w:rPr>
          <w:t>red</w:t>
        </w:r>
      </w:ins>
      <w:del w:id="149" w:author="Mercedes García" w:date="2023-11-08T13:14:00Z">
        <w:r>
          <w:rPr>
            <w:bCs/>
            <w:color w:val="000000"/>
            <w:shd w:fill="FFFFFF" w:val="clear"/>
          </w:rPr>
          <w:delText>s</w:delText>
        </w:r>
      </w:del>
      <w:r>
        <w:rPr>
          <w:bCs/>
          <w:color w:val="000000"/>
          <w:shd w:fill="FFFFFF" w:val="clear"/>
        </w:rPr>
        <w:t xml:space="preserve"> during the G1 phase and it </w:t>
      </w:r>
      <w:del w:id="150" w:author="Mercedes García" w:date="2023-11-08T13:14:00Z">
        <w:r>
          <w:rPr>
            <w:bCs/>
            <w:color w:val="000000"/>
            <w:shd w:fill="FFFFFF" w:val="clear"/>
          </w:rPr>
          <w:delText xml:space="preserve">is </w:delText>
        </w:r>
      </w:del>
      <w:ins w:id="151" w:author="Mercedes García" w:date="2023-11-08T13:14:00Z">
        <w:r>
          <w:rPr>
            <w:bCs/>
            <w:color w:val="000000"/>
            <w:shd w:fill="FFFFFF" w:val="clear"/>
          </w:rPr>
          <w:t xml:space="preserve">was </w:t>
        </w:r>
      </w:ins>
      <w:r>
        <w:rPr>
          <w:bCs/>
          <w:color w:val="000000"/>
          <w:shd w:fill="FFFFFF" w:val="clear"/>
        </w:rPr>
        <w:t xml:space="preserve">the first cyclin to be activated. It has been suggested that Cyclin </w:t>
      </w:r>
      <w:ins w:id="152" w:author="Unknown Author" w:date="2023-12-01T12:59:59Z">
        <w:r>
          <w:rPr>
            <w:bCs/>
            <w:color w:val="000000"/>
            <w:shd w:fill="FFFFFF" w:val="clear"/>
          </w:rPr>
          <w:t>D</w:t>
        </w:r>
      </w:ins>
      <w:del w:id="153" w:author="Unknown Author" w:date="2023-12-01T12:59:59Z">
        <w:r>
          <w:rPr>
            <w:bCs/>
            <w:color w:val="000000"/>
            <w:shd w:fill="FFFFFF" w:val="clear"/>
          </w:rPr>
          <w:delText>A</w:delText>
        </w:r>
      </w:del>
      <w:r>
        <w:rPr>
          <w:bCs/>
          <w:color w:val="000000"/>
          <w:shd w:fill="FFFFFF" w:val="clear"/>
        </w:rPr>
        <w:t xml:space="preserve"> is predominantly regulated by the circadian clock, as it has been shown to be independent of metabolic status (Moulager et al., 2010)⁠. Consistent with those findings and previous transcriptomic analyses (Carneiro et al., 2021; Moulager et al., 2007)⁠, the expression of Cyclin </w:t>
      </w:r>
      <w:ins w:id="154" w:author="Unknown Author" w:date="2023-12-01T13:00:16Z">
        <w:r>
          <w:rPr>
            <w:bCs/>
            <w:color w:val="000000"/>
            <w:shd w:fill="FFFFFF" w:val="clear"/>
          </w:rPr>
          <w:t>D</w:t>
        </w:r>
      </w:ins>
      <w:del w:id="155" w:author="Unknown Author" w:date="2023-12-01T13:00:17Z">
        <w:r>
          <w:rPr>
            <w:bCs/>
            <w:color w:val="000000"/>
            <w:shd w:fill="FFFFFF" w:val="clear"/>
          </w:rPr>
          <w:delText>A</w:delText>
        </w:r>
      </w:del>
      <w:r>
        <w:rPr>
          <w:bCs/>
          <w:color w:val="000000"/>
          <w:shd w:fill="FFFFFF" w:val="clear"/>
        </w:rPr>
        <w:t xml:space="preserve"> (during G1 phase) present</w:t>
      </w:r>
      <w:ins w:id="156" w:author="Mercedes García" w:date="2023-11-08T13:16:00Z">
        <w:r>
          <w:rPr>
            <w:bCs/>
            <w:color w:val="000000"/>
            <w:shd w:fill="FFFFFF" w:val="clear"/>
          </w:rPr>
          <w:t>ed</w:t>
        </w:r>
      </w:ins>
      <w:r>
        <w:rPr>
          <w:bCs/>
          <w:color w:val="000000"/>
          <w:shd w:fill="FFFFFF" w:val="clear"/>
        </w:rPr>
        <w:t xml:space="preserve"> a strongly rhythmic expression profile that </w:t>
      </w:r>
      <w:del w:id="157" w:author="Mercedes García" w:date="2023-11-08T13:16:00Z">
        <w:r>
          <w:rPr>
            <w:bCs/>
            <w:color w:val="000000"/>
            <w:shd w:fill="FFFFFF" w:val="clear"/>
          </w:rPr>
          <w:delText xml:space="preserve">is </w:delText>
        </w:r>
      </w:del>
      <w:ins w:id="158" w:author="Mercedes García" w:date="2023-11-08T13:16:00Z">
        <w:r>
          <w:rPr>
            <w:bCs/>
            <w:color w:val="000000"/>
            <w:shd w:fill="FFFFFF" w:val="clear"/>
          </w:rPr>
          <w:t xml:space="preserve">was </w:t>
        </w:r>
      </w:ins>
      <w:r>
        <w:rPr>
          <w:bCs/>
          <w:color w:val="000000"/>
          <w:shd w:fill="FFFFFF" w:val="clear"/>
        </w:rPr>
        <w:t xml:space="preserve">followed by the expression of Cyclin B (during the S phase) (Fig 35-A). </w:t>
      </w:r>
    </w:p>
    <w:p>
      <w:pPr>
        <w:pStyle w:val="BodyText"/>
        <w:spacing w:before="0" w:after="60"/>
        <w:rPr/>
      </w:pPr>
      <w:r>
        <w:rPr>
          <w:bCs/>
          <w:color w:val="000000"/>
          <w:shd w:fill="FFFFFF" w:val="clear"/>
        </w:rPr>
        <w:t xml:space="preserve">Cyclin proteins were not detected in our proteomic analysis, but CDKA and CDKB protein abundance profiles </w:t>
      </w:r>
      <w:del w:id="159" w:author="Mercedes García" w:date="2023-11-08T13:17:00Z">
        <w:r>
          <w:rPr>
            <w:bCs/>
            <w:color w:val="000000"/>
            <w:shd w:fill="FFFFFF" w:val="clear"/>
          </w:rPr>
          <w:delText xml:space="preserve">are </w:delText>
        </w:r>
      </w:del>
      <w:ins w:id="160" w:author="Mercedes García" w:date="2023-11-08T13:17:00Z">
        <w:r>
          <w:rPr>
            <w:bCs/>
            <w:color w:val="000000"/>
            <w:shd w:fill="FFFFFF" w:val="clear"/>
          </w:rPr>
          <w:t xml:space="preserve">were </w:t>
        </w:r>
      </w:ins>
      <w:r>
        <w:rPr>
          <w:bCs/>
          <w:color w:val="000000"/>
          <w:shd w:fill="FFFFFF" w:val="clear"/>
        </w:rPr>
        <w:t xml:space="preserve">detected and their abundance profiles </w:t>
      </w:r>
      <w:ins w:id="161" w:author="Unknown Author" w:date="2023-12-01T13:00:30Z">
        <w:r>
          <w:rPr>
            <w:bCs/>
            <w:color w:val="000000"/>
            <w:shd w:fill="FFFFFF" w:val="clear"/>
          </w:rPr>
          <w:t xml:space="preserve">are in agreement </w:t>
        </w:r>
      </w:ins>
      <w:del w:id="162" w:author="Unknown Author" w:date="2023-12-01T13:00:35Z">
        <w:r>
          <w:rPr>
            <w:bCs/>
            <w:color w:val="000000"/>
            <w:shd w:fill="FFFFFF" w:val="clear"/>
          </w:rPr>
          <w:delText xml:space="preserve">align </w:delText>
        </w:r>
      </w:del>
      <w:r>
        <w:rPr>
          <w:bCs/>
          <w:color w:val="000000"/>
          <w:shd w:fill="FFFFFF" w:val="clear"/>
        </w:rPr>
        <w:t>with the proposed model (Carneiro et al., 2021)⁠. The expression of CDKA encoding gene reache</w:t>
      </w:r>
      <w:ins w:id="163" w:author="Mercedes García" w:date="2023-11-08T13:17:00Z">
        <w:r>
          <w:rPr>
            <w:bCs/>
            <w:color w:val="000000"/>
            <w:shd w:fill="FFFFFF" w:val="clear"/>
          </w:rPr>
          <w:t>d</w:t>
        </w:r>
      </w:ins>
      <w:del w:id="164" w:author="Mercedes García" w:date="2023-11-08T13:17:00Z">
        <w:r>
          <w:rPr>
            <w:bCs/>
            <w:color w:val="000000"/>
            <w:shd w:fill="FFFFFF" w:val="clear"/>
          </w:rPr>
          <w:delText>s</w:delText>
        </w:r>
      </w:del>
      <w:r>
        <w:rPr>
          <w:bCs/>
          <w:color w:val="000000"/>
          <w:shd w:fill="FFFFFF" w:val="clear"/>
        </w:rPr>
        <w:t xml:space="preserve"> its maximum level during G1, preceding an increase in CDKA protein abundance during the latter part of the G1 phase (Fig. 35-B). This increase, in conjunction with Cyclin </w:t>
      </w:r>
      <w:ins w:id="165" w:author="Unknown Author" w:date="2023-12-01T12:56:01Z">
        <w:r>
          <w:rPr>
            <w:bCs/>
            <w:color w:val="000000"/>
            <w:shd w:fill="FFFFFF" w:val="clear"/>
          </w:rPr>
          <w:t>D</w:t>
        </w:r>
      </w:ins>
      <w:del w:id="166" w:author="Unknown Author" w:date="2023-12-01T12:56:02Z">
        <w:r>
          <w:rPr>
            <w:bCs/>
            <w:color w:val="000000"/>
            <w:shd w:fill="FFFFFF" w:val="clear"/>
          </w:rPr>
          <w:delText>A</w:delText>
        </w:r>
      </w:del>
      <w:r>
        <w:rPr>
          <w:bCs/>
          <w:color w:val="000000"/>
          <w:shd w:fill="FFFFFF" w:val="clear"/>
        </w:rPr>
        <w:t xml:space="preserve">, </w:t>
      </w:r>
      <w:del w:id="167" w:author="Mercedes García" w:date="2023-11-08T13:46:00Z">
        <w:r>
          <w:rPr>
            <w:bCs/>
            <w:color w:val="000000"/>
            <w:shd w:fill="FFFFFF" w:val="clear"/>
          </w:rPr>
          <w:delText xml:space="preserve">facilitates </w:delText>
        </w:r>
      </w:del>
      <w:ins w:id="168" w:author="Mercedes García" w:date="2023-11-08T13:46:00Z">
        <w:r>
          <w:rPr>
            <w:bCs/>
            <w:color w:val="000000"/>
            <w:shd w:fill="FFFFFF" w:val="clear"/>
          </w:rPr>
          <w:t xml:space="preserve">facilitated </w:t>
        </w:r>
      </w:ins>
      <w:r>
        <w:rPr>
          <w:bCs/>
          <w:color w:val="000000"/>
          <w:shd w:fill="FFFFFF" w:val="clear"/>
        </w:rPr>
        <w:t>the progression of the cell cycle into the S phase. During the S phase, the abundance of CDKB protein reache</w:t>
      </w:r>
      <w:ins w:id="169" w:author="Mercedes García" w:date="2023-11-08T13:48:00Z">
        <w:r>
          <w:rPr>
            <w:bCs/>
            <w:color w:val="000000"/>
            <w:shd w:fill="FFFFFF" w:val="clear"/>
          </w:rPr>
          <w:t>d</w:t>
        </w:r>
      </w:ins>
      <w:del w:id="170" w:author="Mercedes García" w:date="2023-11-08T13:48:00Z">
        <w:r>
          <w:rPr>
            <w:bCs/>
            <w:color w:val="000000"/>
            <w:shd w:fill="FFFFFF" w:val="clear"/>
          </w:rPr>
          <w:delText>s</w:delText>
        </w:r>
      </w:del>
      <w:r>
        <w:rPr>
          <w:bCs/>
          <w:color w:val="000000"/>
          <w:shd w:fill="FFFFFF" w:val="clear"/>
        </w:rPr>
        <w:t xml:space="preserve"> its maximum level (Fig. 35-C), coinciding with Cyclin B transcript levels. The transcript levels of Cyclin </w:t>
      </w:r>
      <w:ins w:id="171" w:author="Unknown Author" w:date="2023-12-01T12:55:46Z">
        <w:r>
          <w:rPr>
            <w:bCs/>
            <w:color w:val="000000"/>
            <w:shd w:fill="FFFFFF" w:val="clear"/>
          </w:rPr>
          <w:t>A</w:t>
        </w:r>
      </w:ins>
      <w:del w:id="172" w:author="Unknown Author" w:date="2023-12-01T12:55:47Z">
        <w:r>
          <w:rPr>
            <w:bCs/>
            <w:color w:val="000000"/>
            <w:shd w:fill="FFFFFF" w:val="clear"/>
          </w:rPr>
          <w:delText>D</w:delText>
        </w:r>
      </w:del>
      <w:r>
        <w:rPr>
          <w:bCs/>
          <w:color w:val="000000"/>
          <w:shd w:fill="FFFFFF" w:val="clear"/>
        </w:rPr>
        <w:t xml:space="preserve"> </w:t>
      </w:r>
      <w:del w:id="173" w:author="Mercedes García" w:date="2023-11-08T13:48:00Z">
        <w:r>
          <w:rPr>
            <w:bCs/>
            <w:color w:val="000000"/>
            <w:shd w:fill="FFFFFF" w:val="clear"/>
          </w:rPr>
          <w:delText xml:space="preserve">are </w:delText>
        </w:r>
      </w:del>
      <w:ins w:id="174" w:author="Mercedes García" w:date="2023-11-08T13:48:00Z">
        <w:r>
          <w:rPr>
            <w:bCs/>
            <w:color w:val="000000"/>
            <w:shd w:fill="FFFFFF" w:val="clear"/>
          </w:rPr>
          <w:t xml:space="preserve">were </w:t>
        </w:r>
      </w:ins>
      <w:r>
        <w:rPr>
          <w:bCs/>
          <w:color w:val="000000"/>
          <w:shd w:fill="FFFFFF" w:val="clear"/>
        </w:rPr>
        <w:t xml:space="preserve">relatively low under both photoperiods, but their peak of expression </w:t>
      </w:r>
      <w:del w:id="175" w:author="Mercedes García" w:date="2023-11-08T13:48:00Z">
        <w:r>
          <w:rPr>
            <w:bCs/>
            <w:color w:val="000000"/>
            <w:shd w:fill="FFFFFF" w:val="clear"/>
          </w:rPr>
          <w:delText xml:space="preserve">aligns </w:delText>
        </w:r>
      </w:del>
      <w:ins w:id="176" w:author="Mercedes García" w:date="2023-11-08T13:48:00Z">
        <w:r>
          <w:rPr>
            <w:bCs/>
            <w:color w:val="000000"/>
            <w:shd w:fill="FFFFFF" w:val="clear"/>
          </w:rPr>
          <w:t xml:space="preserve">aligned </w:t>
        </w:r>
      </w:ins>
      <w:r>
        <w:rPr>
          <w:bCs/>
          <w:color w:val="000000"/>
          <w:shd w:fill="FFFFFF" w:val="clear"/>
        </w:rPr>
        <w:t xml:space="preserve">with the G2|M phase (Fig. 35-A). </w:t>
      </w:r>
      <w:commentRangeStart w:id="16"/>
      <w:r>
        <w:rPr/>
        <w:commentReference w:id="15"/>
      </w:r>
      <w:r>
        <w:rPr/>
      </w:r>
      <w:commentRangeEnd w:id="16"/>
      <w:r>
        <w:commentReference w:id="16"/>
      </w:r>
      <w:r>
        <w:rPr>
          <w:bCs/>
          <w:color w:val="000000"/>
          <w:shd w:fill="FFFFFF" w:val="clear"/>
        </w:rPr>
        <w:t>Genes involved in chloroplast division, such as Filamentous Temperature-Sensitive Z (FtsZ, ostta07g01610), play central roles in the G2|M phase. It represents a crucial protein that has been conserved from its cyanobacterial ancestors (TerBush et al., 2013)⁠. FtsZ present</w:t>
      </w:r>
      <w:ins w:id="177" w:author="Mercedes García" w:date="2023-11-08T13:51:00Z">
        <w:r>
          <w:rPr>
            <w:bCs/>
            <w:color w:val="000000"/>
            <w:shd w:fill="FFFFFF" w:val="clear"/>
          </w:rPr>
          <w:t>ed</w:t>
        </w:r>
      </w:ins>
      <w:r>
        <w:rPr>
          <w:bCs/>
          <w:color w:val="000000"/>
          <w:shd w:fill="FFFFFF" w:val="clear"/>
        </w:rPr>
        <w:t xml:space="preserve"> protein peaks reached during the transition S/G2|M phase (at sunrise, ZT0, in summer photoperiod and during the night, ZT16, in winter photoperiod) (Fig. 35-D). Confocal microscopy images validated these findings by identifying cells with two chloroplasts as a result of recent divisions at ZT20 under LD condition</w:t>
      </w:r>
      <w:del w:id="178" w:author="Mercedes García" w:date="2023-11-08T13:52:00Z">
        <w:r>
          <w:rPr>
            <w:bCs/>
            <w:color w:val="000000"/>
            <w:shd w:fill="FFFFFF" w:val="clear"/>
          </w:rPr>
          <w:delText>s</w:delText>
        </w:r>
      </w:del>
      <w:r>
        <w:rPr>
          <w:bCs/>
          <w:color w:val="000000"/>
          <w:shd w:fill="FFFFFF" w:val="clear"/>
        </w:rPr>
        <w:t xml:space="preserve"> and ZT16 under SD condition</w:t>
      </w:r>
      <w:del w:id="179" w:author="Mercedes García" w:date="2023-11-08T13:52:00Z">
        <w:r>
          <w:rPr>
            <w:bCs/>
            <w:color w:val="000000"/>
            <w:shd w:fill="FFFFFF" w:val="clear"/>
          </w:rPr>
          <w:delText>s</w:delText>
        </w:r>
      </w:del>
      <w:r>
        <w:rPr>
          <w:bCs/>
          <w:color w:val="000000"/>
          <w:shd w:fill="FFFFFF" w:val="clear"/>
        </w:rPr>
        <w:t xml:space="preserve"> (Fig. 33-D,E)</w:t>
      </w:r>
      <w:commentRangeStart w:id="18"/>
      <w:commentRangeStart w:id="19"/>
      <w:r>
        <w:rPr/>
        <w:commentReference w:id="17"/>
      </w:r>
      <w:r>
        <w:rPr/>
      </w:r>
      <w:commentRangeEnd w:id="19"/>
      <w:r>
        <w:commentReference w:id="19"/>
      </w:r>
      <w:r>
        <w:rPr/>
      </w:r>
      <w:commentRangeEnd w:id="18"/>
      <w:r>
        <w:commentReference w:id="18"/>
      </w:r>
      <w:r>
        <w:rPr>
          <w:bCs/>
          <w:color w:val="000000"/>
          <w:shd w:fill="FFFFFF" w:val="clear"/>
        </w:rPr>
        <w:t xml:space="preserve">. </w:t>
      </w:r>
    </w:p>
    <w:p>
      <w:pPr>
        <w:pStyle w:val="BodyText"/>
        <w:spacing w:before="0" w:after="60"/>
        <w:rPr>
          <w:bCs/>
          <w:color w:val="FF0000"/>
          <w:highlight w:val="white"/>
        </w:rPr>
      </w:pPr>
      <w:r>
        <w:rPr>
          <w:bCs/>
          <w:color w:val="FF0000"/>
          <w:highlight w:val="white"/>
        </w:rPr>
      </w:r>
    </w:p>
    <w:p>
      <w:pPr>
        <w:pStyle w:val="BodyText"/>
        <w:spacing w:before="0" w:after="60"/>
        <w:rPr>
          <w:bCs/>
          <w:color w:val="FF0000"/>
          <w:highlight w:val="white"/>
          <w:ins w:id="184" w:author="Unknown Author" w:date="2023-12-01T12:28:45Z"/>
        </w:rPr>
      </w:pPr>
      <w:r>
        <w:rPr>
          <w:bCs/>
          <w:color w:val="FF0000"/>
          <w:highlight w:val="white"/>
        </w:rPr>
        <mc:AlternateContent>
          <mc:Choice Requires="wps">
            <w:drawing>
              <wp:anchor behindDoc="0" distT="0" distB="5715" distL="0" distR="4445" simplePos="0" locked="0" layoutInCell="0" allowOverlap="1" relativeHeight="4" wp14:anchorId="3DDF7C8C">
                <wp:simplePos x="0" y="0"/>
                <wp:positionH relativeFrom="column">
                  <wp:posOffset>-38735</wp:posOffset>
                </wp:positionH>
                <wp:positionV relativeFrom="paragraph">
                  <wp:posOffset>297815</wp:posOffset>
                </wp:positionV>
                <wp:extent cx="6028690" cy="6776720"/>
                <wp:effectExtent l="0" t="0" r="0" b="0"/>
                <wp:wrapSquare wrapText="largest"/>
                <wp:docPr id="3" name="Marco35"/>
                <a:graphic xmlns:a="http://schemas.openxmlformats.org/drawingml/2006/main">
                  <a:graphicData uri="http://schemas.microsoft.com/office/word/2010/wordprocessingShape">
                    <wps:wsp>
                      <wps:cNvSpPr/>
                      <wps:spPr>
                        <a:xfrm>
                          <a:off x="0" y="0"/>
                          <a:ext cx="6028560" cy="6776640"/>
                        </a:xfrm>
                        <a:prstGeom prst="rect">
                          <a:avLst/>
                        </a:prstGeom>
                        <a:solidFill>
                          <a:srgbClr val="ffffff"/>
                        </a:solidFill>
                        <a:ln w="0">
                          <a:noFill/>
                        </a:ln>
                      </wps:spPr>
                      <wps:style>
                        <a:lnRef idx="0"/>
                        <a:fillRef idx="0"/>
                        <a:effectRef idx="0"/>
                        <a:fontRef idx="minor"/>
                      </wps:style>
                      <wps:txbx>
                        <w:txbxContent>
                          <w:p>
                            <w:pPr>
                              <w:pStyle w:val="Figura"/>
                              <w:suppressLineNumbers/>
                              <w:spacing w:before="120" w:after="120"/>
                              <w:rPr/>
                            </w:pPr>
                            <w:r>
                              <w:rPr>
                                <w:color w:val="000000"/>
                              </w:rPr>
                              <w:drawing>
                                <wp:inline distT="0" distB="0" distL="0" distR="0">
                                  <wp:extent cx="5846445" cy="5592445"/>
                                  <wp:effectExtent l="0" t="0" r="0" b="0"/>
                                  <wp:docPr id="5"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35" descr=""/>
                                          <pic:cNvPicPr>
                                            <a:picLocks noChangeAspect="1" noChangeArrowheads="1"/>
                                          </pic:cNvPicPr>
                                        </pic:nvPicPr>
                                        <pic:blipFill>
                                          <a:blip r:embed="rId6"/>
                                          <a:stretch>
                                            <a:fillRect/>
                                          </a:stretch>
                                        </pic:blipFill>
                                        <pic:spPr bwMode="auto">
                                          <a:xfrm>
                                            <a:off x="0" y="0"/>
                                            <a:ext cx="5846445" cy="5592445"/>
                                          </a:xfrm>
                                          <a:prstGeom prst="rect">
                                            <a:avLst/>
                                          </a:prstGeom>
                                        </pic:spPr>
                                      </pic:pic>
                                    </a:graphicData>
                                  </a:graphic>
                                </wp:inline>
                              </w:drawing>
                            </w:r>
                            <w:r>
                              <w:rPr>
                                <w:color w:val="000000"/>
                              </w:rPr>
                              <w:t xml:space="preserve">Figure 35: </w:t>
                            </w:r>
                            <w:r>
                              <w:rPr>
                                <w:b/>
                                <w:bCs/>
                                <w:color w:val="000000"/>
                              </w:rPr>
                              <w:t>Transcript and protein abundance profiles of the main cell cycle proteins under summer and winter photoperiod in Ostreococcus tauri.</w:t>
                            </w:r>
                            <w:r>
                              <w:rPr>
                                <w:i w:val="false"/>
                                <w:iCs w:val="false"/>
                                <w:color w:val="000000"/>
                              </w:rPr>
                              <w:t xml:space="preserve"> </w:t>
                            </w:r>
                            <w:r>
                              <w:rPr>
                                <w:color w:val="000000"/>
                              </w:rPr>
                              <w:t>(A) Expression level of cyclins A (yellow), B (purple) and D (orange) genes are represented with discontinued lines under summer (blue) and winter (red) photoperiods. Transcript (discontinued line) and protein (solid line) abundances of CDKA are represented in yellow (B), CDKB in purple (</w:t>
                            </w:r>
                            <w:del w:id="180" w:author="Mercedes García" w:date="2023-11-08T13:56:00Z">
                              <w:r>
                                <w:rPr>
                                  <w:color w:val="000000"/>
                                </w:rPr>
                                <w:delText>C )</w:delText>
                              </w:r>
                            </w:del>
                            <w:ins w:id="181" w:author="Mercedes García" w:date="2023-11-08T13:56:00Z">
                              <w:r>
                                <w:rPr>
                                  <w:color w:val="000000"/>
                                </w:rPr>
                                <w:t>C)</w:t>
                              </w:r>
                            </w:ins>
                            <w:r>
                              <w:rPr>
                                <w:color w:val="000000"/>
                              </w:rPr>
                              <w:t xml:space="preserve"> and FTSZ in black (D).</w:t>
                            </w:r>
                          </w:p>
                        </w:txbxContent>
                      </wps:txbx>
                      <wps:bodyPr lIns="0" rIns="0" tIns="0" bIns="0" anchor="t">
                        <a:noAutofit/>
                      </wps:bodyPr>
                    </wps:wsp>
                  </a:graphicData>
                </a:graphic>
              </wp:anchor>
            </w:drawing>
          </mc:Choice>
          <mc:Fallback>
            <w:pict>
              <v:rect id="shape_0" ID="Marco35" path="m0,0l-2147483645,0l-2147483645,-2147483646l0,-2147483646xe" fillcolor="white" stroked="f" o:allowincell="f" style="position:absolute;margin-left:-3.05pt;margin-top:23.45pt;width:474.65pt;height:533.55pt;mso-wrap-style:square;v-text-anchor:top" wp14:anchorId="3DDF7C8C">
                <v:fill o:detectmouseclick="t" type="solid" color2="black"/>
                <v:stroke color="#3465a4" joinstyle="round" endcap="flat"/>
                <v:textbox>
                  <w:txbxContent>
                    <w:p>
                      <w:pPr>
                        <w:pStyle w:val="Figura"/>
                        <w:suppressLineNumbers/>
                        <w:spacing w:before="120" w:after="120"/>
                        <w:rPr/>
                      </w:pPr>
                      <w:r>
                        <w:rPr>
                          <w:color w:val="000000"/>
                        </w:rPr>
                        <w:drawing>
                          <wp:inline distT="0" distB="0" distL="0" distR="0">
                            <wp:extent cx="5846445" cy="5592445"/>
                            <wp:effectExtent l="0" t="0" r="0" b="0"/>
                            <wp:docPr id="6"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35" descr=""/>
                                    <pic:cNvPicPr>
                                      <a:picLocks noChangeAspect="1" noChangeArrowheads="1"/>
                                    </pic:cNvPicPr>
                                  </pic:nvPicPr>
                                  <pic:blipFill>
                                    <a:blip r:embed="rId7"/>
                                    <a:stretch>
                                      <a:fillRect/>
                                    </a:stretch>
                                  </pic:blipFill>
                                  <pic:spPr bwMode="auto">
                                    <a:xfrm>
                                      <a:off x="0" y="0"/>
                                      <a:ext cx="5846445" cy="5592445"/>
                                    </a:xfrm>
                                    <a:prstGeom prst="rect">
                                      <a:avLst/>
                                    </a:prstGeom>
                                  </pic:spPr>
                                </pic:pic>
                              </a:graphicData>
                            </a:graphic>
                          </wp:inline>
                        </w:drawing>
                      </w:r>
                      <w:r>
                        <w:rPr>
                          <w:color w:val="000000"/>
                        </w:rPr>
                        <w:t xml:space="preserve">Figure 35: </w:t>
                      </w:r>
                      <w:r>
                        <w:rPr>
                          <w:b/>
                          <w:bCs/>
                          <w:color w:val="000000"/>
                        </w:rPr>
                        <w:t>Transcript and protein abundance profiles of the main cell cycle proteins under summer and winter photoperiod in Ostreococcus tauri.</w:t>
                      </w:r>
                      <w:r>
                        <w:rPr>
                          <w:i w:val="false"/>
                          <w:iCs w:val="false"/>
                          <w:color w:val="000000"/>
                        </w:rPr>
                        <w:t xml:space="preserve"> </w:t>
                      </w:r>
                      <w:r>
                        <w:rPr>
                          <w:color w:val="000000"/>
                        </w:rPr>
                        <w:t>(A) Expression level of cyclins A (yellow), B (purple) and D (orange) genes are represented with discontinued lines under summer (blue) and winter (red) photoperiods. Transcript (discontinued line) and protein (solid line) abundances of CDKA are represented in yellow (B), CDKB in purple (</w:t>
                      </w:r>
                      <w:del w:id="182" w:author="Mercedes García" w:date="2023-11-08T13:56:00Z">
                        <w:r>
                          <w:rPr>
                            <w:color w:val="000000"/>
                          </w:rPr>
                          <w:delText>C )</w:delText>
                        </w:r>
                      </w:del>
                      <w:ins w:id="183" w:author="Mercedes García" w:date="2023-11-08T13:56:00Z">
                        <w:r>
                          <w:rPr>
                            <w:color w:val="000000"/>
                          </w:rPr>
                          <w:t>C)</w:t>
                        </w:r>
                      </w:ins>
                      <w:r>
                        <w:rPr>
                          <w:color w:val="000000"/>
                        </w:rPr>
                        <w:t xml:space="preserve"> and FTSZ in black (D).</w:t>
                      </w:r>
                    </w:p>
                  </w:txbxContent>
                </v:textbox>
                <w10:wrap type="square" side="largest"/>
              </v:rect>
            </w:pict>
          </mc:Fallback>
        </mc:AlternateContent>
      </w:r>
    </w:p>
    <w:p>
      <w:pPr>
        <w:pStyle w:val="BodyText"/>
        <w:spacing w:before="0" w:after="60"/>
        <w:rPr>
          <w:bCs/>
          <w:color w:val="FF0000"/>
          <w:highlight w:val="white"/>
        </w:rPr>
      </w:pPr>
      <w:del w:id="185" w:author="Mercedes García" w:date="2023-11-08T13:53:00Z">
        <w:r>
          <w:rPr/>
          <w:commentReference w:id="20"/>
        </w:r>
      </w:del>
    </w:p>
    <w:p>
      <w:pPr>
        <w:pStyle w:val="Heading3"/>
        <w:numPr>
          <w:ilvl w:val="0"/>
          <w:numId w:val="0"/>
        </w:numPr>
        <w:ind w:hanging="0" w:left="0"/>
        <w:rPr>
          <w:del w:id="187" w:author="Mercedes García" w:date="2023-11-08T13:53:00Z"/>
        </w:rPr>
      </w:pPr>
      <w:del w:id="186" w:author="Mercedes García" w:date="2023-11-08T13:53:00Z">
        <w:r>
          <w:rPr/>
        </w:r>
      </w:del>
    </w:p>
    <w:p>
      <w:pPr>
        <w:pStyle w:val="Heading3"/>
        <w:spacing w:before="0" w:after="60"/>
        <w:rPr>
          <w:bCs/>
          <w:color w:val="FF0000"/>
          <w:highlight w:val="white"/>
          <w:ins w:id="189" w:author="Mercedes García" w:date="2023-11-08T13:53:00Z"/>
        </w:rPr>
      </w:pPr>
      <w:ins w:id="188" w:author="Mercedes García" w:date="2023-11-08T13:53:00Z">
        <w:r>
          <w:rPr>
            <w:bCs/>
            <w:color w:val="FF0000"/>
            <w:highlight w:val="white"/>
          </w:rPr>
        </w:r>
      </w:ins>
      <w:bookmarkStart w:id="4" w:name="__RefHeading___Toc365744_4255295215"/>
      <w:bookmarkStart w:id="5" w:name="__RefHeading___Toc365744_4255295215"/>
      <w:bookmarkEnd w:id="5"/>
    </w:p>
    <w:p>
      <w:pPr>
        <w:pStyle w:val="BodyText"/>
        <w:spacing w:before="0" w:after="60"/>
        <w:pPrChange w:id="0" w:author="Mercedes García" w:date="2023-11-08T13:53:00Z">
          <w:pPr>
            <w:pStyle w:val="Heading3"/>
            <w:numPr>
              <w:ilvl w:val="0"/>
              <w:numId w:val="0"/>
            </w:numPr>
            <w:ind w:hanging="0" w:left="0"/>
          </w:pPr>
        </w:pPrChange>
        <w:rPr/>
      </w:pPr>
      <w:r>
        <w:rPr/>
        <w:t xml:space="preserve">Diurnal and seasonal rhythm of photosynthesis in </w:t>
      </w:r>
      <w:r>
        <w:rPr>
          <w:i/>
          <w:iCs/>
        </w:rPr>
        <w:t>Ostreococcus tauri</w:t>
      </w:r>
    </w:p>
    <w:p>
      <w:pPr>
        <w:pStyle w:val="BodyText"/>
        <w:rPr/>
      </w:pPr>
      <w:r>
        <w:rPr/>
        <w:t>Photosynthesis constitutes a fundamental process for plants, wherein oxygen (O</w:t>
      </w:r>
      <w:r>
        <w:rPr>
          <w:vertAlign w:val="subscript"/>
        </w:rPr>
        <w:t>2</w:t>
      </w:r>
      <w:r>
        <w:rPr/>
        <w:t>), adenosine triphosphate (ATP), and reduced nicotinamide adenine dinucleotide phosphate (NADPH) are generated from water (H</w:t>
      </w:r>
      <w:r>
        <w:rPr>
          <w:vertAlign w:val="subscript"/>
        </w:rPr>
        <w:t>2</w:t>
      </w:r>
      <w:r>
        <w:rPr/>
        <w:t>O) and light. The generated oxygen is released into the atmosphere, while ATP serves as an essential energy source for cellular processes. Moreover, NADPH plays a crucial role as a reducing agent, facilitating assimilatory processes such as the Calvin cycle</w:t>
      </w:r>
      <w:ins w:id="190" w:author="Mercedes García" w:date="2023-11-08T14:03:00Z">
        <w:r>
          <w:rPr/>
          <w:t xml:space="preserve">, </w:t>
        </w:r>
      </w:ins>
      <w:del w:id="191" w:author="Mercedes García" w:date="2023-11-08T14:03:00Z">
        <w:r>
          <w:rPr/>
          <w:delText xml:space="preserve">, </w:delText>
        </w:r>
      </w:del>
      <w:r>
        <w:rPr/>
        <w:t xml:space="preserve">which mediates the </w:t>
      </w:r>
      <w:del w:id="192" w:author="Unknown Author" w:date="2023-12-01T13:08:10Z">
        <w:r>
          <w:rPr/>
          <w:delText>assimilation</w:delText>
        </w:r>
      </w:del>
      <w:ins w:id="193" w:author="Unknown Author" w:date="2023-12-01T13:08:10Z">
        <w:r>
          <w:rPr>
            <w:rFonts w:eastAsia="Noto Serif CJK SC" w:cs="Lohit Devanagari"/>
            <w:lang w:val="en-US" w:eastAsia="zh-CN" w:bidi="hi-IN"/>
            <w14:ligatures w14:val="none"/>
          </w:rPr>
          <w:t>fixation</w:t>
        </w:r>
      </w:ins>
      <w:r>
        <w:rPr/>
        <w:t xml:space="preserve"> of atmospheric carbon dioxide (CO</w:t>
      </w:r>
      <w:r>
        <w:rPr>
          <w:vertAlign w:val="subscript"/>
        </w:rPr>
        <w:t>2</w:t>
      </w:r>
      <w:r>
        <w:rPr/>
        <w:t>) into organic carbon compounds.</w:t>
      </w:r>
    </w:p>
    <w:p>
      <w:pPr>
        <w:pStyle w:val="BodyText"/>
        <w:rPr/>
      </w:pPr>
      <w:r>
        <w:rPr/>
        <w:t xml:space="preserve">Within the genome of </w:t>
      </w:r>
      <w:r>
        <w:rPr>
          <w:i/>
          <w:iCs/>
        </w:rPr>
        <w:t>Ostreococcus tauri</w:t>
      </w:r>
      <w:r>
        <w:rPr/>
        <w:t xml:space="preserve">, all the indispensable proteins implicated in the electron transport chain of photosynthesis and carbon fixation are present. However, the number of copies in </w:t>
      </w:r>
      <w:r>
        <w:rPr>
          <w:i/>
          <w:iCs/>
        </w:rPr>
        <w:t>Ostreococcus</w:t>
      </w:r>
      <w:r>
        <w:rPr/>
        <w:t xml:space="preserve"> </w:t>
      </w:r>
      <w:del w:id="194" w:author="Unknown Author" w:date="2023-12-01T13:08:34Z">
        <w:r>
          <w:rPr/>
          <w:delText>appears</w:delText>
        </w:r>
      </w:del>
      <w:ins w:id="195" w:author="Unknown Author" w:date="2023-12-01T13:08:34Z">
        <w:r>
          <w:rPr>
            <w:rFonts w:eastAsia="Noto Serif CJK SC" w:cs="Lohit Devanagari"/>
            <w:lang w:val="en-US" w:eastAsia="zh-CN" w:bidi="hi-IN"/>
            <w14:ligatures w14:val="none"/>
          </w:rPr>
          <w:t>is</w:t>
        </w:r>
      </w:ins>
      <w:del w:id="196" w:author="Unknown Author" w:date="2023-12-01T13:08:37Z">
        <w:r>
          <w:rPr>
            <w:rFonts w:eastAsia="Noto Serif CJK SC" w:cs="Lohit Devanagari"/>
            <w:lang w:val="en-US" w:eastAsia="zh-CN" w:bidi="hi-IN"/>
            <w14:ligatures w14:val="none"/>
          </w:rPr>
          <w:delText xml:space="preserve"> to be </w:delText>
        </w:r>
      </w:del>
      <w:r>
        <w:rPr/>
        <w:t xml:space="preserve">lower when </w:t>
      </w:r>
      <w:ins w:id="197" w:author="Unknown Author" w:date="2023-12-01T13:08:42Z">
        <w:r>
          <w:rPr/>
          <w:t xml:space="preserve">compared to </w:t>
        </w:r>
      </w:ins>
      <w:del w:id="198" w:author="Unknown Author" w:date="2023-12-01T13:08:46Z">
        <w:r>
          <w:rPr/>
          <w:delText xml:space="preserve">contrasted with </w:delText>
        </w:r>
      </w:del>
      <w:r>
        <w:rPr/>
        <w:t xml:space="preserve">plants and other microalgae. Notably, the composition of light-harvesting complexes in </w:t>
      </w:r>
      <w:r>
        <w:rPr>
          <w:i/>
          <w:iCs/>
        </w:rPr>
        <w:t>Ostreococcus</w:t>
      </w:r>
      <w:r>
        <w:rPr/>
        <w:t xml:space="preserve"> exhibits distinct characteristics. While light-harvesting complex proteins associated with photosystem I (LHCI) are present, LHCII are lacking. Instead, specific chlorophyll-binding proteins unique in prasinophytes are identified in </w:t>
      </w:r>
      <w:r>
        <w:rPr>
          <w:i/>
          <w:iCs/>
        </w:rPr>
        <w:t>Ostreococcus</w:t>
      </w:r>
      <w:r>
        <w:rPr/>
        <w:t xml:space="preserve"> (Blanc-Mathieu et al., 2014; Derelle et al., 2006)⁠. This observation suggests the presence of LHCI within the green lineage from an evolutionary stage prior to </w:t>
      </w:r>
      <w:r>
        <w:rPr>
          <w:i/>
          <w:iCs/>
        </w:rPr>
        <w:t>Ostreococcus</w:t>
      </w:r>
      <w:r>
        <w:rPr/>
        <w:t xml:space="preserve"> ancestors (Six et al., 2005)⁠.</w:t>
      </w:r>
    </w:p>
    <w:p>
      <w:pPr>
        <w:pStyle w:val="BodyText"/>
        <w:rPr/>
      </w:pPr>
      <w:r>
        <w:rPr/>
        <w:t xml:space="preserve">Understanding how photosynthesis </w:t>
      </w:r>
      <w:ins w:id="199" w:author="Unknown Author" w:date="2023-12-01T13:10:47Z">
        <w:r>
          <w:rPr/>
          <w:t xml:space="preserve">adapts </w:t>
        </w:r>
      </w:ins>
      <w:del w:id="200" w:author="Unknown Author" w:date="2023-12-01T13:10:51Z">
        <w:r>
          <w:rPr/>
          <w:delText xml:space="preserve">is adapted </w:delText>
        </w:r>
      </w:del>
      <w:r>
        <w:rPr/>
        <w:t xml:space="preserve">to diurnal and seasonal cycles can contribute to develop systems enhancing </w:t>
      </w:r>
      <w:ins w:id="201" w:author="Unknown Author" w:date="2023-12-01T13:10:59Z">
        <w:r>
          <w:rPr/>
          <w:t>microalgae</w:t>
        </w:r>
      </w:ins>
      <w:del w:id="202" w:author="Unknown Author" w:date="2023-12-01T13:11:03Z">
        <w:r>
          <w:rPr/>
          <w:delText>plants</w:delText>
        </w:r>
      </w:del>
      <w:r>
        <w:rPr/>
        <w:t xml:space="preserve"> productivity, which is a relevant topic in </w:t>
      </w:r>
      <w:ins w:id="203" w:author="Unknown Author" w:date="2023-12-01T13:11:07Z">
        <w:r>
          <w:rPr/>
          <w:t>microalgae biotechnology</w:t>
        </w:r>
      </w:ins>
      <w:del w:id="204" w:author="Unknown Author" w:date="2023-12-01T13:11:15Z">
        <w:r>
          <w:rPr/>
          <w:delText>agriculture</w:delText>
        </w:r>
      </w:del>
      <w:r>
        <w:rPr/>
        <w:t xml:space="preserve">. </w:t>
      </w:r>
      <w:r>
        <w:rPr>
          <w:iCs/>
          <w:color w:val="000000"/>
          <w:shd w:fill="FFFFFF" w:val="clear"/>
        </w:rPr>
        <w:t>The circadian regulation of photosynthesis was initially documented in marine algae, with the observation of circadian oscillations in oxygen production (Dodd et al., 2014; Sweeney &amp; Haxo, 1961)⁠.</w:t>
      </w:r>
      <w:r>
        <w:rPr>
          <w:rFonts w:ascii="Georgia;Palatino;serif" w:hAnsi="Georgia;Palatino;serif"/>
          <w:iCs/>
          <w:color w:val="333333"/>
          <w:shd w:fill="FFFFFF" w:val="clear"/>
        </w:rPr>
        <w:t xml:space="preserve"> </w:t>
      </w:r>
      <w:r>
        <w:rPr>
          <w:iCs/>
          <w:color w:val="000000"/>
          <w:shd w:fill="FFFFFF" w:val="clear"/>
        </w:rPr>
        <w:t>After that discovery, circadian oscillations in various physiological phenomena associated with photosynthesis, including chloroplast ATP concentration, electron transport rate, starch content, and photosynthetic efficiency, have been observed in microalgae (Mackenzie &amp; Morse, 2011; Ral et al., 2006; Sorek et al., 2013; Sweeney &amp; Haxo, 1961)⁠. Furthermore, circadian oscillations in photosynthesis have also been documented in agriculturally relevant plant species (Feugier &amp; Satake, 2013; Lonergan, 1981; Tucker et al., 2004)⁠</w:t>
      </w:r>
      <w:r>
        <w:rPr>
          <w:rFonts w:ascii="Liberation Serif" w:hAnsi="Liberation Serif"/>
          <w:color w:val="000000"/>
          <w:shd w:fill="FFFFFF" w:val="clear"/>
        </w:rPr>
        <w:t xml:space="preserve">. </w:t>
      </w:r>
      <w:r>
        <w:rPr>
          <w:iCs/>
          <w:color w:val="000000"/>
          <w:shd w:fill="FFFFFF" w:val="clear"/>
        </w:rPr>
        <w:t xml:space="preserve">Nowadays, the application of omics techniques has enabled the elucidation of 24-hour rhythmic oscillations in genes involved in photosynthesis and carbon fixation in both microalgae and plants (Ferrari et al., 2019)⁠. </w:t>
      </w:r>
    </w:p>
    <w:p>
      <w:pPr>
        <w:pStyle w:val="BodyText"/>
        <w:rPr/>
      </w:pPr>
      <w:commentRangeStart w:id="21"/>
      <w:r>
        <w:rPr>
          <w:color w:val="000000"/>
          <w:shd w:fill="FFFFFF" w:val="clear"/>
        </w:rPr>
        <w:t>In addition, this thesis represents the first instance of describing</w:t>
      </w:r>
      <w:r>
        <w:rPr>
          <w:color w:val="000000"/>
          <w:shd w:fill="FFFFFF" w:val="clear"/>
        </w:rPr>
      </w:r>
      <w:commentRangeEnd w:id="21"/>
      <w:r>
        <w:commentReference w:id="21"/>
      </w:r>
      <w:r>
        <w:rPr>
          <w:color w:val="000000"/>
          <w:shd w:fill="FFFFFF" w:val="clear"/>
        </w:rPr>
        <w:t xml:space="preserve"> the maintenance of rhythmic expression profiles of genes involved in photosynthesis and carbon assimilation under </w:t>
      </w:r>
      <w:del w:id="205" w:author="Mercedes García" w:date="2023-11-08T15:58:00Z">
        <w:r>
          <w:rPr>
            <w:color w:val="000000"/>
            <w:shd w:fill="FFFFFF" w:val="clear"/>
          </w:rPr>
          <w:delText xml:space="preserve">varying </w:delText>
        </w:r>
      </w:del>
      <w:r>
        <w:rPr>
          <w:color w:val="000000"/>
          <w:shd w:fill="FFFFFF" w:val="clear"/>
        </w:rPr>
        <w:t xml:space="preserve">photoperiods and free-running conditions (constant light and constant darkness) in </w:t>
      </w:r>
      <w:r>
        <w:rPr>
          <w:i/>
          <w:iCs/>
          <w:color w:val="000000"/>
          <w:shd w:fill="FFFFFF" w:val="clear"/>
        </w:rPr>
        <w:t>Ostreococcus tauri</w:t>
      </w:r>
      <w:r>
        <w:rPr>
          <w:color w:val="000000"/>
          <w:shd w:fill="FFFFFF" w:val="clear"/>
        </w:rPr>
        <w:t xml:space="preserve">. The genes involved in photosynthesis have been described as </w:t>
      </w:r>
      <w:r>
        <w:rPr>
          <w:i/>
          <w:iCs/>
          <w:color w:val="000000"/>
          <w:shd w:fill="FFFFFF" w:val="clear"/>
        </w:rPr>
        <w:t>bona fide</w:t>
      </w:r>
      <w:r>
        <w:rPr>
          <w:color w:val="000000"/>
          <w:shd w:fill="FFFFFF" w:val="clear"/>
        </w:rPr>
        <w:t xml:space="preserve"> circadian genes in Chapter 2 due to their sustained rhythmic expression profiles during both summer and winter photoperiods, as well as under free-running conditions. Additionally, in Chapter 3, it has been observed that photosynthesis exhibited one of the shortest offsets between gene expression and translation in </w:t>
      </w:r>
      <w:r>
        <w:rPr>
          <w:i/>
          <w:iCs/>
          <w:color w:val="000000"/>
          <w:shd w:fill="FFFFFF" w:val="clear"/>
        </w:rPr>
        <w:t xml:space="preserve">Ostreococcus tauri. </w:t>
      </w:r>
      <w:r>
        <w:rPr>
          <w:color w:val="000000"/>
          <w:shd w:fill="FFFFFF" w:val="clear"/>
        </w:rPr>
        <w:t xml:space="preserve">These findings, derived from multi-omics analyses, were validated with photosynthetic efficiency measurements under winter and summer photoperiods. This integration sheds light on the adaptation of photosynthesis, as well as other interconnected processes such as carbon fixation and starch metabolism in </w:t>
      </w:r>
      <w:r>
        <w:rPr>
          <w:i/>
          <w:iCs/>
          <w:color w:val="000000"/>
          <w:shd w:fill="FFFFFF" w:val="clear"/>
        </w:rPr>
        <w:t>Ostreococcus</w:t>
      </w:r>
      <w:r>
        <w:rPr>
          <w:color w:val="000000"/>
          <w:shd w:fill="FFFFFF" w:val="clear"/>
        </w:rPr>
        <w:t xml:space="preserve">, to accommodate varying seasonal conditions. Furthermore, it provides valuable insights about the conserved mechanisms governing circadian regulation and ultimately influencing photosynthetic </w:t>
      </w:r>
      <w:commentRangeStart w:id="22"/>
      <w:r>
        <w:rPr>
          <w:color w:val="000000"/>
          <w:shd w:fill="FFFFFF" w:val="clear"/>
        </w:rPr>
        <w:t>productivity</w:t>
      </w:r>
      <w:r>
        <w:rPr>
          <w:color w:val="000000"/>
          <w:shd w:fill="FFFFFF" w:val="clear"/>
        </w:rPr>
      </w:r>
      <w:commentRangeEnd w:id="22"/>
      <w:r>
        <w:commentReference w:id="22"/>
      </w:r>
      <w:r>
        <w:rPr>
          <w:color w:val="000000"/>
          <w:shd w:fill="FFFFFF" w:val="clear"/>
        </w:rPr>
        <w:t xml:space="preserve"> within the green lineage. </w:t>
      </w:r>
    </w:p>
    <w:p>
      <w:pPr>
        <w:pStyle w:val="Heading4"/>
        <w:numPr>
          <w:ilvl w:val="3"/>
          <w:numId w:val="2"/>
        </w:numPr>
        <w:rPr/>
      </w:pPr>
      <w:bookmarkStart w:id="6" w:name="__RefHeading___Toc365746_4255295215"/>
      <w:bookmarkEnd w:id="6"/>
      <w:r>
        <w:rPr/>
        <w:t>Rhythmic oscillations of photosynthetic efficiency under summer and winter photoperiod</w:t>
      </w:r>
      <w:ins w:id="206" w:author="Mercedes García" w:date="2023-11-08T16:03:00Z">
        <w:r>
          <w:rPr/>
          <w:t>s</w:t>
        </w:r>
      </w:ins>
    </w:p>
    <w:p>
      <w:pPr>
        <w:pStyle w:val="BodyText"/>
        <w:rPr/>
      </w:pPr>
      <w:r>
        <w:rPr/>
        <w:t xml:space="preserve">Photosynthesis efficiency has been calculated using Pulse-Amplitude-Modulation (PAM) by estimating maximum quantum efficiency (Fv/Fm), </w:t>
      </w:r>
      <w:r>
        <w:rPr>
          <w:rStyle w:val="Emphasis"/>
          <w:i w:val="false"/>
          <w:iCs w:val="false"/>
        </w:rPr>
        <w:t xml:space="preserve">a widely accepted metric to assess the overall integrity and efficiency of Photosystem II (PSII). </w:t>
      </w:r>
      <w:r>
        <w:rPr>
          <w:rStyle w:val="Emphasis"/>
          <w:i w:val="false"/>
          <w:iCs w:val="false"/>
          <w:color w:val="000000"/>
          <w:shd w:fill="FFFFFF" w:val="clear"/>
        </w:rPr>
        <w:t>To determine  rhythmicity in photosynthesis, Fv/Fm measurements were obtained from samples collected under 3  consecutive light-dark cycles.</w:t>
      </w:r>
      <w:r>
        <w:rPr/>
        <w:commentReference w:id="23"/>
      </w:r>
    </w:p>
    <w:p>
      <w:pPr>
        <w:pStyle w:val="BodyText"/>
        <w:rPr/>
      </w:pPr>
      <w:r>
        <mc:AlternateContent>
          <mc:Choice Requires="wps">
            <w:drawing>
              <wp:anchor behindDoc="0" distT="0" distB="0" distL="0" distR="2540" simplePos="0" locked="0" layoutInCell="0" allowOverlap="1" relativeHeight="6" wp14:anchorId="1432D617">
                <wp:simplePos x="0" y="0"/>
                <wp:positionH relativeFrom="column">
                  <wp:posOffset>-45720</wp:posOffset>
                </wp:positionH>
                <wp:positionV relativeFrom="paragraph">
                  <wp:posOffset>1510030</wp:posOffset>
                </wp:positionV>
                <wp:extent cx="6348095" cy="2963545"/>
                <wp:effectExtent l="0" t="635" r="0" b="0"/>
                <wp:wrapSquare wrapText="largest"/>
                <wp:docPr id="4" name="Marco36"/>
                <a:graphic xmlns:a="http://schemas.openxmlformats.org/drawingml/2006/main">
                  <a:graphicData uri="http://schemas.microsoft.com/office/word/2010/wordprocessingShape">
                    <wps:wsp>
                      <wps:cNvSpPr/>
                      <wps:spPr>
                        <a:xfrm>
                          <a:off x="0" y="0"/>
                          <a:ext cx="6348240" cy="2963520"/>
                        </a:xfrm>
                        <a:prstGeom prst="rect">
                          <a:avLst/>
                        </a:prstGeom>
                        <a:solidFill>
                          <a:srgbClr val="ffffff"/>
                        </a:solidFill>
                        <a:ln w="0">
                          <a:noFill/>
                        </a:ln>
                      </wps:spPr>
                      <wps:style>
                        <a:lnRef idx="0"/>
                        <a:fillRef idx="0"/>
                        <a:effectRef idx="0"/>
                        <a:fontRef idx="minor"/>
                      </wps:style>
                      <wps:txbx>
                        <w:txbxContent>
                          <w:p>
                            <w:pPr>
                              <w:pStyle w:val="Figura"/>
                              <w:suppressLineNumbers/>
                              <w:spacing w:before="120" w:after="120"/>
                              <w:rPr/>
                            </w:pPr>
                            <w:r>
                              <w:rPr>
                                <w:color w:val="000000"/>
                              </w:rPr>
                              <w:drawing>
                                <wp:inline distT="0" distB="0" distL="0" distR="0">
                                  <wp:extent cx="6347460" cy="1908175"/>
                                  <wp:effectExtent l="0" t="0" r="0" b="0"/>
                                  <wp:docPr id="6"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36" descr=""/>
                                          <pic:cNvPicPr>
                                            <a:picLocks noChangeAspect="1" noChangeArrowheads="1"/>
                                          </pic:cNvPicPr>
                                        </pic:nvPicPr>
                                        <pic:blipFill>
                                          <a:blip r:embed="rId8"/>
                                          <a:stretch>
                                            <a:fillRect/>
                                          </a:stretch>
                                        </pic:blipFill>
                                        <pic:spPr bwMode="auto">
                                          <a:xfrm>
                                            <a:off x="0" y="0"/>
                                            <a:ext cx="6347460" cy="1908175"/>
                                          </a:xfrm>
                                          <a:prstGeom prst="rect">
                                            <a:avLst/>
                                          </a:prstGeom>
                                        </pic:spPr>
                                      </pic:pic>
                                    </a:graphicData>
                                  </a:graphic>
                                </wp:inline>
                              </w:drawing>
                            </w:r>
                            <w:r>
                              <w:rPr>
                                <w:color w:val="000000"/>
                              </w:rPr>
                              <w:t xml:space="preserve">Figure 36. </w:t>
                            </w:r>
                            <w:r>
                              <w:rPr>
                                <w:b/>
                                <w:bCs/>
                                <w:color w:val="000000"/>
                              </w:rPr>
                              <w:t>Photosynthetic efficiency rhythmic oscillations.</w:t>
                            </w:r>
                            <w:r>
                              <w:rPr>
                                <w:color w:val="000000"/>
                              </w:rPr>
                              <w:t xml:space="preserve"> Fv/Fm oscillating values used as an estimation of PSII performance and, thus, photosynthetic efficiency under three consecutive days of summer (A) and winter (B) photoperiods. </w:t>
                            </w:r>
                          </w:p>
                        </w:txbxContent>
                      </wps:txbx>
                      <wps:bodyPr lIns="0" rIns="0" tIns="0" bIns="0" anchor="t">
                        <a:noAutofit/>
                      </wps:bodyPr>
                    </wps:wsp>
                  </a:graphicData>
                </a:graphic>
              </wp:anchor>
            </w:drawing>
          </mc:Choice>
          <mc:Fallback>
            <w:pict>
              <v:rect id="shape_0" ID="Marco36" path="m0,0l-2147483645,0l-2147483645,-2147483646l0,-2147483646xe" fillcolor="white" stroked="f" o:allowincell="f" style="position:absolute;margin-left:-3.6pt;margin-top:118.9pt;width:499.8pt;height:233.3pt;mso-wrap-style:square;v-text-anchor:top" wp14:anchorId="1432D617">
                <v:fill o:detectmouseclick="t" type="solid" color2="black"/>
                <v:stroke color="#3465a4" joinstyle="round" endcap="flat"/>
                <v:textbox>
                  <w:txbxContent>
                    <w:p>
                      <w:pPr>
                        <w:pStyle w:val="Figura"/>
                        <w:suppressLineNumbers/>
                        <w:spacing w:before="120" w:after="120"/>
                        <w:rPr/>
                      </w:pPr>
                      <w:r>
                        <w:rPr>
                          <w:color w:val="000000"/>
                        </w:rPr>
                        <w:drawing>
                          <wp:inline distT="0" distB="0" distL="0" distR="0">
                            <wp:extent cx="6347460" cy="1908175"/>
                            <wp:effectExtent l="0" t="0" r="0" b="0"/>
                            <wp:docPr id="7"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6" descr=""/>
                                    <pic:cNvPicPr>
                                      <a:picLocks noChangeAspect="1" noChangeArrowheads="1"/>
                                    </pic:cNvPicPr>
                                  </pic:nvPicPr>
                                  <pic:blipFill>
                                    <a:blip r:embed="rId9"/>
                                    <a:stretch>
                                      <a:fillRect/>
                                    </a:stretch>
                                  </pic:blipFill>
                                  <pic:spPr bwMode="auto">
                                    <a:xfrm>
                                      <a:off x="0" y="0"/>
                                      <a:ext cx="6347460" cy="1908175"/>
                                    </a:xfrm>
                                    <a:prstGeom prst="rect">
                                      <a:avLst/>
                                    </a:prstGeom>
                                  </pic:spPr>
                                </pic:pic>
                              </a:graphicData>
                            </a:graphic>
                          </wp:inline>
                        </w:drawing>
                      </w:r>
                      <w:r>
                        <w:rPr>
                          <w:color w:val="000000"/>
                        </w:rPr>
                        <w:t xml:space="preserve">Figure 36. </w:t>
                      </w:r>
                      <w:r>
                        <w:rPr>
                          <w:b/>
                          <w:bCs/>
                          <w:color w:val="000000"/>
                        </w:rPr>
                        <w:t>Photosynthetic efficiency rhythmic oscillations.</w:t>
                      </w:r>
                      <w:r>
                        <w:rPr>
                          <w:color w:val="000000"/>
                        </w:rPr>
                        <w:t xml:space="preserve"> Fv/Fm oscillating values used as an estimation of PSII performance and, thus, photosynthetic efficiency under three consecutive days of summer (A) and winter (B) photoperiods. </w:t>
                      </w:r>
                    </w:p>
                  </w:txbxContent>
                </v:textbox>
                <w10:wrap type="square" side="largest"/>
              </v:rect>
            </w:pict>
          </mc:Fallback>
        </mc:AlternateContent>
      </w:r>
      <w:r>
        <w:rPr/>
        <w:t xml:space="preserve">Under summer photoperiod, the Fv/Fm parameter </w:t>
      </w:r>
      <w:del w:id="207" w:author="Mercedes García" w:date="2023-11-08T16:07:00Z">
        <w:r>
          <w:rPr/>
          <w:delText xml:space="preserve">exhibits </w:delText>
        </w:r>
      </w:del>
      <w:ins w:id="208" w:author="Mercedes García" w:date="2023-11-08T16:07:00Z">
        <w:r>
          <w:rPr/>
          <w:t xml:space="preserve">exhibited </w:t>
        </w:r>
      </w:ins>
      <w:r>
        <w:rPr/>
        <w:t>a</w:t>
      </w:r>
      <w:del w:id="209" w:author="Mercedes García" w:date="2023-11-08T16:07:00Z">
        <w:r>
          <w:rPr/>
          <w:delText>n evident</w:delText>
        </w:r>
      </w:del>
      <w:r>
        <w:rPr/>
        <w:t xml:space="preserve"> rhythmic profile with a 24 h period, displaying a significant p-value of 7.07x10</w:t>
      </w:r>
      <w:r>
        <w:rPr>
          <w:vertAlign w:val="superscript"/>
          <w:rPrChange w:id="0" w:author="Mercedes García" w:date="2023-11-08T16:08:00Z"/>
        </w:rPr>
        <w:t>-6</w:t>
      </w:r>
      <w:r>
        <w:rPr/>
        <w:t xml:space="preserve"> (Fig. 36-A). The maximum Fv/Fm value consistently </w:t>
      </w:r>
      <w:del w:id="211" w:author="Mercedes García" w:date="2023-11-08T16:08:00Z">
        <w:r>
          <w:rPr/>
          <w:delText xml:space="preserve">occurs </w:delText>
        </w:r>
      </w:del>
      <w:ins w:id="212" w:author="Mercedes García" w:date="2023-11-08T16:08:00Z">
        <w:r>
          <w:rPr/>
          <w:t xml:space="preserve">occurred </w:t>
        </w:r>
      </w:ins>
      <w:r>
        <w:rPr/>
        <w:t xml:space="preserve">every 24 h during the maximum irradiance hours, around ZT8. This observation </w:t>
      </w:r>
      <w:del w:id="213" w:author="Mercedes García" w:date="2023-11-08T16:09:00Z">
        <w:r>
          <w:rPr/>
          <w:delText xml:space="preserve">indicates </w:delText>
        </w:r>
      </w:del>
      <w:ins w:id="214" w:author="Mercedes García" w:date="2023-11-08T16:09:00Z">
        <w:r>
          <w:rPr/>
          <w:t xml:space="preserve">indicated </w:t>
        </w:r>
      </w:ins>
      <w:r>
        <w:rPr/>
        <w:t>that the photosystems operate</w:t>
      </w:r>
      <w:del w:id="215" w:author="Unknown Author" w:date="2023-12-01T13:22:38Z">
        <w:r>
          <w:rPr/>
          <w:delText>d</w:delText>
        </w:r>
      </w:del>
      <w:r>
        <w:rPr/>
        <w:t xml:space="preserve"> at their highest efficiency during that specific time of the day, consequently enhancing photosynthetic efficiency. In contrast, the Fv/Fm profile under the winter photoperiod </w:t>
      </w:r>
      <w:del w:id="216" w:author="Mercedes García" w:date="2023-11-08T16:10:00Z">
        <w:r>
          <w:rPr/>
          <w:delText xml:space="preserve">displays </w:delText>
        </w:r>
      </w:del>
      <w:ins w:id="217" w:author="Mercedes García" w:date="2023-11-08T16:10:00Z">
        <w:r>
          <w:rPr/>
          <w:t xml:space="preserve">displayed </w:t>
        </w:r>
      </w:ins>
      <w:r>
        <w:rPr/>
        <w:t>a rhythmic pattern with two peaks every 24 h (Fig. 36-B). Both peaks demonstrate</w:t>
      </w:r>
      <w:ins w:id="218" w:author="Mercedes García" w:date="2023-11-08T16:11:00Z">
        <w:r>
          <w:rPr/>
          <w:t>d</w:t>
        </w:r>
      </w:ins>
      <w:r>
        <w:rPr/>
        <w:t xml:space="preserve"> significant periodicity every 12 hours, supported by a p-value of 2.02x10</w:t>
      </w:r>
      <w:r>
        <w:rPr>
          <w:vertAlign w:val="superscript"/>
          <w:rPrChange w:id="0" w:author="Mercedes García" w:date="2023-11-08T16:11:00Z"/>
        </w:rPr>
        <w:t>-8</w:t>
      </w:r>
      <w:r>
        <w:rPr/>
        <w:t xml:space="preserve">. One of the peaks </w:t>
      </w:r>
      <w:del w:id="220" w:author="Mercedes García" w:date="2023-11-08T16:11:00Z">
        <w:r>
          <w:rPr/>
          <w:delText xml:space="preserve">aligns </w:delText>
        </w:r>
      </w:del>
      <w:ins w:id="221" w:author="Mercedes García" w:date="2023-11-08T16:11:00Z">
        <w:r>
          <w:rPr/>
          <w:t xml:space="preserve">aligned </w:t>
        </w:r>
      </w:ins>
      <w:r>
        <w:rPr/>
        <w:t xml:space="preserve">with the Fv/Fm rhythmic profile observed under the summer photoperiod, occurring at ZT8 as well. Whereas the second peak </w:t>
      </w:r>
      <w:del w:id="222" w:author="Mercedes García" w:date="2023-11-08T16:11:00Z">
        <w:r>
          <w:rPr/>
          <w:delText xml:space="preserve">represents </w:delText>
        </w:r>
      </w:del>
      <w:ins w:id="223" w:author="Mercedes García" w:date="2023-11-08T16:11:00Z">
        <w:r>
          <w:rPr/>
          <w:t xml:space="preserve">represented </w:t>
        </w:r>
      </w:ins>
      <w:r>
        <w:rPr/>
        <w:t xml:space="preserve">a smaller increment in the Fv/Fm value, occurring more than 8 hours prior to sunrise. This finding </w:t>
      </w:r>
      <w:del w:id="224" w:author="Mercedes García" w:date="2023-11-08T16:12:00Z">
        <w:r>
          <w:rPr/>
          <w:delText xml:space="preserve">suggests </w:delText>
        </w:r>
      </w:del>
      <w:ins w:id="225" w:author="Mercedes García" w:date="2023-11-08T16:12:00Z">
        <w:r>
          <w:rPr/>
          <w:t xml:space="preserve">suggested </w:t>
        </w:r>
      </w:ins>
      <w:r>
        <w:rPr/>
        <w:t xml:space="preserve">that the photosynthetic machinery in </w:t>
      </w:r>
      <w:r>
        <w:rPr>
          <w:i/>
          <w:iCs/>
          <w:rPrChange w:id="0" w:author="Mercedes García" w:date="2023-11-08T16:12:00Z"/>
        </w:rPr>
        <w:t>Ostreococcus tauri</w:t>
      </w:r>
      <w:r>
        <w:rPr/>
        <w:t xml:space="preserve"> </w:t>
      </w:r>
      <w:del w:id="227" w:author="Mercedes García" w:date="2023-11-08T16:12:00Z">
        <w:r>
          <w:rPr/>
          <w:delText xml:space="preserve">exhibits </w:delText>
        </w:r>
      </w:del>
      <w:ins w:id="228" w:author="Mercedes García" w:date="2023-11-08T16:12:00Z">
        <w:r>
          <w:rPr/>
          <w:t xml:space="preserve">exhibited </w:t>
        </w:r>
      </w:ins>
      <w:r>
        <w:rPr/>
        <w:t>a circadian response, preparing itself in advance during the night to anticipate the limited daylight hours of the winter photoperiod. These outcomes underscore</w:t>
      </w:r>
      <w:ins w:id="229" w:author="Mercedes García" w:date="2023-11-08T16:12:00Z">
        <w:r>
          <w:rPr/>
          <w:t>d</w:t>
        </w:r>
      </w:ins>
      <w:r>
        <w:rPr/>
        <w:t xml:space="preserve"> the ability of </w:t>
      </w:r>
      <w:r>
        <w:rPr>
          <w:i/>
          <w:iCs/>
          <w:rPrChange w:id="0" w:author="Mercedes García" w:date="2023-11-08T16:12:00Z"/>
        </w:rPr>
        <w:t>Ostreococcus tauri</w:t>
      </w:r>
      <w:r>
        <w:rPr/>
        <w:t xml:space="preserve"> to anticipate cyclic variations in photoperiod, which is a widely accepted signal of robust circadian regulation (Roenneberg &amp; Merrow, 2005)⁠.</w:t>
      </w:r>
    </w:p>
    <w:p>
      <w:pPr>
        <w:pStyle w:val="Heading4"/>
        <w:numPr>
          <w:ilvl w:val="3"/>
          <w:numId w:val="2"/>
        </w:numPr>
        <w:rPr/>
      </w:pPr>
      <w:bookmarkStart w:id="7" w:name="__RefHeading___Toc365748_4255295215"/>
      <w:bookmarkEnd w:id="7"/>
      <w:r>
        <w:rPr/>
        <w:t>Integration of photosynthesis efficiency rhythmic profile with multi-omics data</w:t>
      </w:r>
    </w:p>
    <w:p>
      <w:pPr>
        <w:pStyle w:val="BodyText"/>
        <w:rPr/>
      </w:pPr>
      <w:r>
        <w:rPr/>
        <w:t>Photosynthesis is a complex process involving numerous proteins and different metabolic pathways strongly depend on its execution. Photosynthesis entails an electron transport chain consisting of three major protein complexes: Photosystem II, cytochrome b6f, and Photosystem I. These complexes facilitate the transfer of electrons, generated through the cleavage of the water molecule to their final acceptor, NADP, generating the NADPH required for biosynthetic reactions. The energy derived from this transport enables the pumping of protons into the chloroplast lumen, ultimately leading to ATP synthesis as they return to the stroma via ATP synthase. NADPH and ATP are needed to fix CO</w:t>
      </w:r>
      <w:r>
        <w:rPr>
          <w:vertAlign w:val="subscript"/>
        </w:rPr>
        <w:t>2</w:t>
      </w:r>
      <w:r>
        <w:rPr/>
        <w:t xml:space="preserve"> and generate carbon compounds</w:t>
      </w:r>
      <w:ins w:id="231" w:author="Mercedes García" w:date="2023-11-08T16:50:00Z">
        <w:r>
          <w:rPr/>
          <w:t>,</w:t>
        </w:r>
      </w:ins>
      <w:r>
        <w:rPr/>
        <w:t xml:space="preserve"> within the Calvin cycle</w:t>
      </w:r>
      <w:ins w:id="232" w:author="Mercedes García" w:date="2023-11-08T16:50:00Z">
        <w:r>
          <w:rPr/>
          <w:t>,</w:t>
        </w:r>
      </w:ins>
      <w:r>
        <w:rPr/>
        <w:t xml:space="preserve"> which can be stored </w:t>
      </w:r>
      <w:del w:id="233" w:author="Mercedes García" w:date="2023-11-08T16:50:00Z">
        <w:r>
          <w:rPr/>
          <w:delText xml:space="preserve">as </w:delText>
        </w:r>
      </w:del>
      <w:del w:id="234" w:author="Mercedes García" w:date="2023-11-08T16:26:00Z">
        <w:r>
          <w:rPr/>
          <w:delText xml:space="preserve"> </w:delText>
        </w:r>
      </w:del>
      <w:del w:id="235" w:author="Mercedes García" w:date="2023-11-08T16:51:00Z">
        <w:r>
          <w:rPr/>
          <w:delText>starch</w:delText>
        </w:r>
      </w:del>
      <w:ins w:id="236" w:author="Mercedes García" w:date="2023-11-08T16:51:00Z">
        <w:r>
          <w:rPr/>
          <w:t>as starch</w:t>
        </w:r>
      </w:ins>
      <w:r>
        <w:rPr/>
        <w:t xml:space="preserve"> reserves (Fig. 37-A). In higher plants, the circadian clock participates in coordinating different physiological processes like </w:t>
      </w:r>
      <w:commentRangeStart w:id="24"/>
      <w:r>
        <w:rPr/>
        <w:t>photosynthesis</w:t>
      </w:r>
      <w:r>
        <w:rPr/>
      </w:r>
      <w:commentRangeEnd w:id="24"/>
      <w:r>
        <w:commentReference w:id="24"/>
      </w:r>
      <w:r>
        <w:rPr/>
        <w:t xml:space="preserve">, carbon fixation and starch biosynthesis (de los Reyes, </w:t>
      </w:r>
      <w:del w:id="237" w:author="Mercedes García" w:date="2023-11-08T16:53:00Z">
        <w:r>
          <w:rPr/>
          <w:delText>Romero-Campero, Teresa Ruiz</w:delText>
        </w:r>
      </w:del>
      <w:r>
        <w:rPr/>
        <w:t xml:space="preserve">, et al., 2017; Farré &amp; Weise, 2012; Graf et al., 2010)⁠. The Fv/Fm rhythmic profiles presented </w:t>
      </w:r>
      <w:del w:id="238" w:author="Mercedes García" w:date="2023-11-08T16:54:00Z">
        <w:r>
          <w:rPr/>
          <w:delText>are now</w:delText>
        </w:r>
      </w:del>
      <w:ins w:id="239" w:author="Mercedes García" w:date="2023-11-08T16:54:00Z">
        <w:r>
          <w:rPr/>
          <w:t>were</w:t>
        </w:r>
      </w:ins>
      <w:r>
        <w:rPr/>
        <w:t xml:space="preserve"> integrated with the proteomics and transcriptomics data of genes associated with the PSII, which are listed in Fig. 37-B. This integration provide</w:t>
      </w:r>
      <w:ins w:id="240" w:author="Mercedes García" w:date="2023-11-08T16:55:00Z">
        <w:r>
          <w:rPr/>
          <w:t>d</w:t>
        </w:r>
      </w:ins>
      <w:r>
        <w:rPr/>
        <w:t xml:space="preserve"> a holistic understanding of how these processes respond to and anticipate to seasonal and diurnal cycles in </w:t>
      </w:r>
      <w:r>
        <w:rPr>
          <w:i/>
          <w:iCs/>
        </w:rPr>
        <w:t>Ostreococcus tauri</w:t>
      </w:r>
      <w:r>
        <w:rPr/>
        <w:t xml:space="preserve"> (Fig. 37-</w:t>
      </w:r>
      <w:commentRangeStart w:id="25"/>
      <w:r>
        <w:rPr/>
        <w:t>38</w:t>
      </w:r>
      <w:r>
        <w:rPr/>
      </w:r>
      <w:commentRangeEnd w:id="25"/>
      <w:r>
        <w:commentReference w:id="25"/>
      </w:r>
      <w:r>
        <w:rPr/>
        <w:t>).</w:t>
      </w:r>
    </w:p>
    <w:p>
      <w:pPr>
        <w:pStyle w:val="BodyText"/>
        <w:rPr/>
      </w:pPr>
      <w:r>
        <w:rPr/>
      </w:r>
    </w:p>
    <w:p>
      <w:pPr>
        <w:pStyle w:val="BodyText"/>
        <w:rPr/>
      </w:pPr>
      <w:r>
        <w:rPr/>
      </w:r>
    </w:p>
    <w:p>
      <w:pPr>
        <w:pStyle w:val="Normal"/>
        <w:rPr>
          <w:rFonts w:ascii="Liberation Sans" w:hAnsi="Liberation Sans"/>
        </w:rPr>
      </w:pPr>
      <w:r>
        <w:rPr>
          <w:rFonts w:ascii="Liberation Sans" w:hAnsi="Liberation Sans"/>
        </w:rPr>
        <mc:AlternateContent>
          <mc:Choice Requires="wps">
            <w:drawing>
              <wp:anchor behindDoc="0" distT="0" distB="0" distL="0" distR="0" simplePos="0" locked="0" layoutInCell="0" allowOverlap="1" relativeHeight="8" wp14:anchorId="6292DE02">
                <wp:simplePos x="0" y="0"/>
                <wp:positionH relativeFrom="column">
                  <wp:align>center</wp:align>
                </wp:positionH>
                <wp:positionV relativeFrom="paragraph">
                  <wp:posOffset>635</wp:posOffset>
                </wp:positionV>
                <wp:extent cx="6047105" cy="8959850"/>
                <wp:effectExtent l="0" t="0" r="0" b="0"/>
                <wp:wrapSquare wrapText="largest"/>
                <wp:docPr id="5" name="Marco38"/>
                <a:graphic xmlns:a="http://schemas.openxmlformats.org/drawingml/2006/main">
                  <a:graphicData uri="http://schemas.microsoft.com/office/word/2010/wordprocessingShape">
                    <wps:wsp>
                      <wps:cNvSpPr/>
                      <wps:spPr>
                        <a:xfrm>
                          <a:off x="0" y="0"/>
                          <a:ext cx="6047280" cy="8959680"/>
                        </a:xfrm>
                        <a:prstGeom prst="rect">
                          <a:avLst/>
                        </a:prstGeom>
                        <a:solidFill>
                          <a:srgbClr val="ffffff"/>
                        </a:solidFill>
                        <a:ln w="0">
                          <a:noFill/>
                        </a:ln>
                      </wps:spPr>
                      <wps:style>
                        <a:lnRef idx="0"/>
                        <a:fillRef idx="0"/>
                        <a:effectRef idx="0"/>
                        <a:fontRef idx="minor"/>
                      </wps:style>
                      <wps:txbx>
                        <w:txbxContent>
                          <w:p>
                            <w:pPr>
                              <w:pStyle w:val="Figura"/>
                              <w:suppressLineNumbers/>
                              <w:spacing w:before="120" w:after="120"/>
                              <w:rPr/>
                            </w:pPr>
                            <w:r>
                              <w:rPr>
                                <w:color w:val="000000"/>
                              </w:rPr>
                              <w:drawing>
                                <wp:inline distT="0" distB="0" distL="0" distR="0">
                                  <wp:extent cx="6046470" cy="7969885"/>
                                  <wp:effectExtent l="0" t="0" r="0" b="0"/>
                                  <wp:docPr id="7"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8" descr=""/>
                                          <pic:cNvPicPr>
                                            <a:picLocks noChangeAspect="1" noChangeArrowheads="1"/>
                                          </pic:cNvPicPr>
                                        </pic:nvPicPr>
                                        <pic:blipFill>
                                          <a:blip r:embed="rId10"/>
                                          <a:stretch>
                                            <a:fillRect/>
                                          </a:stretch>
                                        </pic:blipFill>
                                        <pic:spPr bwMode="auto">
                                          <a:xfrm>
                                            <a:off x="0" y="0"/>
                                            <a:ext cx="6046470" cy="7969885"/>
                                          </a:xfrm>
                                          <a:prstGeom prst="rect">
                                            <a:avLst/>
                                          </a:prstGeom>
                                        </pic:spPr>
                                      </pic:pic>
                                    </a:graphicData>
                                  </a:graphic>
                                </wp:inline>
                              </w:drawing>
                            </w:r>
                            <w:r>
                              <w:rPr>
                                <w:color w:val="000000"/>
                              </w:rPr>
                              <w:t xml:space="preserve">Figure 37. </w:t>
                            </w:r>
                            <w:r>
                              <w:rPr>
                                <w:b/>
                                <w:bCs/>
                                <w:color w:val="000000"/>
                              </w:rPr>
                              <w:t xml:space="preserve">Integration of multi-omic data of enzymes and proteins involved in photosynthesis, Calvin cycle and starch biosynthesis. </w:t>
                            </w:r>
                            <w:r>
                              <w:rPr>
                                <w:color w:val="000000"/>
                              </w:rPr>
                              <w:t>(A) Schematic representation of the</w:t>
                            </w:r>
                            <w:del w:id="241" w:author="Mercedes García" w:date="2023-11-08T16:56:00Z">
                              <w:r>
                                <w:rPr>
                                  <w:color w:val="000000"/>
                                </w:rPr>
                                <w:delText xml:space="preserve"> mentioned</w:delText>
                              </w:r>
                            </w:del>
                            <w:r>
                              <w:rPr>
                                <w:color w:val="000000"/>
                              </w:rPr>
                              <w:t xml:space="preserve"> metabolic pathways and (B) organized list of genes IDs involved in them, including protein abundance and gene expression profiles of each enzyme.</w:t>
                            </w:r>
                          </w:p>
                        </w:txbxContent>
                      </wps:txbx>
                      <wps:bodyPr lIns="0" rIns="0" tIns="0" bIns="0" anchor="t">
                        <a:noAutofit/>
                      </wps:bodyPr>
                    </wps:wsp>
                  </a:graphicData>
                </a:graphic>
              </wp:anchor>
            </w:drawing>
          </mc:Choice>
          <mc:Fallback>
            <w:pict>
              <v:rect id="shape_0" ID="Marco38" path="m0,0l-2147483645,0l-2147483645,-2147483646l0,-2147483646xe" fillcolor="white" stroked="f" o:allowincell="f" style="position:absolute;margin-left:-25.5pt;margin-top:0.05pt;width:476.1pt;height:705.45pt;mso-wrap-style:square;v-text-anchor:top;mso-position-horizontal:center" wp14:anchorId="6292DE02">
                <v:fill o:detectmouseclick="t" type="solid" color2="black"/>
                <v:stroke color="#3465a4" joinstyle="round" endcap="flat"/>
                <v:textbox>
                  <w:txbxContent>
                    <w:p>
                      <w:pPr>
                        <w:pStyle w:val="Figura"/>
                        <w:suppressLineNumbers/>
                        <w:spacing w:before="120" w:after="120"/>
                        <w:rPr/>
                      </w:pPr>
                      <w:r>
                        <w:rPr>
                          <w:color w:val="000000"/>
                        </w:rPr>
                        <w:drawing>
                          <wp:inline distT="0" distB="0" distL="0" distR="0">
                            <wp:extent cx="6046470" cy="7969885"/>
                            <wp:effectExtent l="0" t="0" r="0" b="0"/>
                            <wp:docPr id="8"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8" descr=""/>
                                    <pic:cNvPicPr>
                                      <a:picLocks noChangeAspect="1" noChangeArrowheads="1"/>
                                    </pic:cNvPicPr>
                                  </pic:nvPicPr>
                                  <pic:blipFill>
                                    <a:blip r:embed="rId11"/>
                                    <a:stretch>
                                      <a:fillRect/>
                                    </a:stretch>
                                  </pic:blipFill>
                                  <pic:spPr bwMode="auto">
                                    <a:xfrm>
                                      <a:off x="0" y="0"/>
                                      <a:ext cx="6046470" cy="7969885"/>
                                    </a:xfrm>
                                    <a:prstGeom prst="rect">
                                      <a:avLst/>
                                    </a:prstGeom>
                                  </pic:spPr>
                                </pic:pic>
                              </a:graphicData>
                            </a:graphic>
                          </wp:inline>
                        </w:drawing>
                      </w:r>
                      <w:r>
                        <w:rPr>
                          <w:color w:val="000000"/>
                        </w:rPr>
                        <w:t xml:space="preserve">Figure 37. </w:t>
                      </w:r>
                      <w:r>
                        <w:rPr>
                          <w:b/>
                          <w:bCs/>
                          <w:color w:val="000000"/>
                        </w:rPr>
                        <w:t xml:space="preserve">Integration of multi-omic data of enzymes and proteins involved in photosynthesis, Calvin cycle and starch biosynthesis. </w:t>
                      </w:r>
                      <w:r>
                        <w:rPr>
                          <w:color w:val="000000"/>
                        </w:rPr>
                        <w:t>(A) Schematic representation of the</w:t>
                      </w:r>
                      <w:del w:id="242" w:author="Mercedes García" w:date="2023-11-08T16:56:00Z">
                        <w:r>
                          <w:rPr>
                            <w:color w:val="000000"/>
                          </w:rPr>
                          <w:delText xml:space="preserve"> mentioned</w:delText>
                        </w:r>
                      </w:del>
                      <w:r>
                        <w:rPr>
                          <w:color w:val="000000"/>
                        </w:rPr>
                        <w:t xml:space="preserve"> metabolic pathways and (B) organized list of genes IDs involved in them, including protein abundance and gene expression profiles of each enzyme.</w:t>
                      </w:r>
                    </w:p>
                  </w:txbxContent>
                </v:textbox>
                <w10:wrap type="square" side="largest"/>
              </v:rect>
            </w:pict>
          </mc:Fallback>
        </mc:AlternateContent>
      </w:r>
    </w:p>
    <w:p>
      <w:pPr>
        <w:pStyle w:val="BodyText"/>
        <w:rPr/>
      </w:pPr>
      <w:commentRangeStart w:id="26"/>
      <w:r>
        <w:rPr/>
        <w:t>Under</w:t>
      </w:r>
      <w:r>
        <w:rPr/>
      </w:r>
      <w:ins w:id="243" w:author="Autoría desconocida" w:date="2023-12-05T22:02:00Z">
        <w:commentRangeEnd w:id="26"/>
        <w:r>
          <w:commentReference w:id="26"/>
        </w:r>
        <w:r>
          <w:rPr/>
          <w:commentReference w:id="27"/>
        </w:r>
      </w:ins>
      <w:r>
        <w:rPr/>
        <w:t xml:space="preserve"> summer photoperiod, no temporal offsets were observed between the time points of maximum transcript and protein abundance</w:t>
      </w:r>
      <w:del w:id="244" w:author="Mercedes García" w:date="2023-11-08T18:56:00Z">
        <w:r>
          <w:rPr/>
          <w:delText>s</w:delText>
        </w:r>
      </w:del>
      <w:r>
        <w:rPr/>
        <w:t xml:space="preserve"> and the highest Fv/Fm values (Fig. 38-A). The observations suggest</w:t>
      </w:r>
      <w:ins w:id="245" w:author="Mercedes García" w:date="2023-11-08T18:56:00Z">
        <w:r>
          <w:rPr/>
          <w:t>ed</w:t>
        </w:r>
      </w:ins>
      <w:r>
        <w:rPr/>
        <w:t xml:space="preserve"> that</w:t>
      </w:r>
      <w:ins w:id="246" w:author="Mercedes García" w:date="2023-11-08T18:56:00Z">
        <w:r>
          <w:rPr/>
          <w:t>,</w:t>
        </w:r>
      </w:ins>
      <w:r>
        <w:rPr/>
        <w:t xml:space="preserve"> during the summer photoperiod, genes </w:t>
      </w:r>
      <w:ins w:id="247" w:author="Mercedes García" w:date="2023-11-08T18:57:00Z">
        <w:r>
          <w:rPr/>
          <w:t>we</w:t>
        </w:r>
      </w:ins>
      <w:del w:id="248" w:author="Mercedes García" w:date="2023-11-08T18:57:00Z">
        <w:r>
          <w:rPr/>
          <w:delText>a</w:delText>
        </w:r>
      </w:del>
      <w:r>
        <w:rPr/>
        <w:t xml:space="preserve">re promptly translated as soon as they </w:t>
      </w:r>
      <w:ins w:id="249" w:author="Mercedes García" w:date="2023-11-08T18:57:00Z">
        <w:r>
          <w:rPr/>
          <w:t>we</w:t>
        </w:r>
      </w:ins>
      <w:del w:id="250" w:author="Mercedes García" w:date="2023-11-08T18:57:00Z">
        <w:r>
          <w:rPr/>
          <w:delText>a</w:delText>
        </w:r>
      </w:del>
      <w:r>
        <w:rPr/>
        <w:t xml:space="preserve">re transcribed, leading to an increase in photosynthetic efficiency through </w:t>
      </w:r>
      <w:r>
        <w:rPr>
          <w:i/>
          <w:iCs/>
        </w:rPr>
        <w:t>de-novo</w:t>
      </w:r>
      <w:r>
        <w:rPr/>
        <w:t xml:space="preserve"> protein synthesis. Conversely, during the winter photoperiod, as it was discussed in Chapter 3, there </w:t>
      </w:r>
      <w:del w:id="251" w:author="Mercedes García" w:date="2023-11-08T18:57:00Z">
        <w:r>
          <w:rPr/>
          <w:delText xml:space="preserve">is </w:delText>
        </w:r>
      </w:del>
      <w:ins w:id="252" w:author="Mercedes García" w:date="2023-11-08T18:57:00Z">
        <w:r>
          <w:rPr/>
          <w:t xml:space="preserve">was </w:t>
        </w:r>
      </w:ins>
      <w:r>
        <w:rPr/>
        <w:t xml:space="preserve">a short gene-protein temporal offset </w:t>
      </w:r>
      <w:ins w:id="253" w:author="Mercedes García" w:date="2023-11-08T19:00:00Z">
        <w:r>
          <w:rPr/>
          <w:t xml:space="preserve">and the maximum photosynthetic efficiency occurred a few hours after the maximum gene expression level </w:t>
        </w:r>
      </w:ins>
      <w:r>
        <w:rPr/>
        <w:t>(Fig. 38-B).</w:t>
      </w:r>
    </w:p>
    <w:p>
      <w:pPr>
        <w:pStyle w:val="BodyText"/>
        <w:rPr/>
      </w:pPr>
      <w:r>
        <w:rPr/>
      </w:r>
    </w:p>
    <w:p>
      <w:pPr>
        <w:pStyle w:val="Figura"/>
        <w:rPr/>
      </w:pPr>
      <w:r>
        <w:rPr/>
        <mc:AlternateContent>
          <mc:Choice Requires="wps">
            <w:drawing>
              <wp:anchor behindDoc="0" distT="0" distB="0" distL="0" distR="1270" simplePos="0" locked="0" layoutInCell="0" allowOverlap="1" relativeHeight="14" wp14:anchorId="5944D704">
                <wp:simplePos x="0" y="0"/>
                <wp:positionH relativeFrom="column">
                  <wp:posOffset>-52705</wp:posOffset>
                </wp:positionH>
                <wp:positionV relativeFrom="paragraph">
                  <wp:posOffset>186055</wp:posOffset>
                </wp:positionV>
                <wp:extent cx="6120765" cy="2800350"/>
                <wp:effectExtent l="0" t="0" r="0" b="0"/>
                <wp:wrapSquare wrapText="largest"/>
                <wp:docPr id="6" name="Marco37"/>
                <a:graphic xmlns:a="http://schemas.openxmlformats.org/drawingml/2006/main">
                  <a:graphicData uri="http://schemas.microsoft.com/office/word/2010/wordprocessingShape">
                    <wps:wsp>
                      <wps:cNvSpPr/>
                      <wps:spPr>
                        <a:xfrm>
                          <a:off x="0" y="0"/>
                          <a:ext cx="6120720" cy="2800440"/>
                        </a:xfrm>
                        <a:prstGeom prst="rect">
                          <a:avLst/>
                        </a:prstGeom>
                        <a:solidFill>
                          <a:srgbClr val="ffffff"/>
                        </a:solidFill>
                        <a:ln w="0">
                          <a:noFill/>
                        </a:ln>
                      </wps:spPr>
                      <wps:style>
                        <a:lnRef idx="0"/>
                        <a:fillRef idx="0"/>
                        <a:effectRef idx="0"/>
                        <a:fontRef idx="minor"/>
                      </wps:style>
                      <wps:txbx>
                        <w:txbxContent>
                          <w:p>
                            <w:pPr>
                              <w:pStyle w:val="Figura"/>
                              <w:suppressLineNumbers/>
                              <w:spacing w:before="120" w:after="120"/>
                              <w:rPr/>
                            </w:pPr>
                            <w:r>
                              <w:rPr>
                                <w:color w:val="000000"/>
                              </w:rPr>
                              <w:drawing>
                                <wp:inline distT="0" distB="0" distL="0" distR="0">
                                  <wp:extent cx="6120130" cy="2084070"/>
                                  <wp:effectExtent l="0" t="0" r="0" b="0"/>
                                  <wp:docPr id="8"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7" descr=""/>
                                          <pic:cNvPicPr>
                                            <a:picLocks noChangeAspect="1" noChangeArrowheads="1"/>
                                          </pic:cNvPicPr>
                                        </pic:nvPicPr>
                                        <pic:blipFill>
                                          <a:blip r:embed="rId12"/>
                                          <a:stretch>
                                            <a:fillRect/>
                                          </a:stretch>
                                        </pic:blipFill>
                                        <pic:spPr bwMode="auto">
                                          <a:xfrm>
                                            <a:off x="0" y="0"/>
                                            <a:ext cx="6120130" cy="2084070"/>
                                          </a:xfrm>
                                          <a:prstGeom prst="rect">
                                            <a:avLst/>
                                          </a:prstGeom>
                                        </pic:spPr>
                                      </pic:pic>
                                    </a:graphicData>
                                  </a:graphic>
                                </wp:inline>
                              </w:drawing>
                            </w:r>
                            <w:r>
                              <w:rPr>
                                <w:color w:val="000000"/>
                              </w:rPr>
                              <w:t xml:space="preserve">Figure 38. </w:t>
                            </w:r>
                            <w:r>
                              <w:rPr>
                                <w:b/>
                                <w:bCs/>
                                <w:color w:val="000000"/>
                              </w:rPr>
                              <w:t xml:space="preserve">Integration of Fv/Fm oscillations with multi-omic data. </w:t>
                            </w:r>
                            <w:r>
                              <w:rPr>
                                <w:color w:val="000000"/>
                              </w:rPr>
                              <w:t xml:space="preserve">Fv/Fm measurements </w:t>
                            </w:r>
                            <w:ins w:id="254" w:author="Mercedes García" w:date="2023-11-08T18:58:00Z">
                              <w:r>
                                <w:rPr>
                                  <w:color w:val="000000"/>
                                </w:rPr>
                                <w:t>we</w:t>
                              </w:r>
                            </w:ins>
                            <w:del w:id="255" w:author="Mercedes García" w:date="2023-11-08T18:58:00Z">
                              <w:r>
                                <w:rPr>
                                  <w:color w:val="000000"/>
                                </w:rPr>
                                <w:delText>a</w:delText>
                              </w:r>
                            </w:del>
                            <w:r>
                              <w:rPr>
                                <w:color w:val="000000"/>
                              </w:rPr>
                              <w:t>re integrated with multi-omic data from proteins and genes related with photosynthetic efficiency under summer (A) and winter (B) photoperiod.</w:t>
                            </w:r>
                          </w:p>
                        </w:txbxContent>
                      </wps:txbx>
                      <wps:bodyPr lIns="0" rIns="0" tIns="0" bIns="0" anchor="t">
                        <a:noAutofit/>
                      </wps:bodyPr>
                    </wps:wsp>
                  </a:graphicData>
                </a:graphic>
              </wp:anchor>
            </w:drawing>
          </mc:Choice>
          <mc:Fallback>
            <w:pict>
              <v:rect id="shape_0" ID="Marco37" path="m0,0l-2147483645,0l-2147483645,-2147483646l0,-2147483646xe" fillcolor="white" stroked="f" o:allowincell="f" style="position:absolute;margin-left:-4.15pt;margin-top:14.65pt;width:481.9pt;height:220.45pt;mso-wrap-style:square;v-text-anchor:top" wp14:anchorId="5944D704">
                <v:fill o:detectmouseclick="t" type="solid" color2="black"/>
                <v:stroke color="#3465a4" joinstyle="round" endcap="flat"/>
                <v:textbox>
                  <w:txbxContent>
                    <w:p>
                      <w:pPr>
                        <w:pStyle w:val="Figura"/>
                        <w:suppressLineNumbers/>
                        <w:spacing w:before="120" w:after="120"/>
                        <w:rPr/>
                      </w:pPr>
                      <w:r>
                        <w:rPr>
                          <w:color w:val="000000"/>
                        </w:rPr>
                        <w:drawing>
                          <wp:inline distT="0" distB="0" distL="0" distR="0">
                            <wp:extent cx="6120130" cy="2084070"/>
                            <wp:effectExtent l="0" t="0" r="0" b="0"/>
                            <wp:docPr id="9"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37" descr=""/>
                                    <pic:cNvPicPr>
                                      <a:picLocks noChangeAspect="1" noChangeArrowheads="1"/>
                                    </pic:cNvPicPr>
                                  </pic:nvPicPr>
                                  <pic:blipFill>
                                    <a:blip r:embed="rId13"/>
                                    <a:stretch>
                                      <a:fillRect/>
                                    </a:stretch>
                                  </pic:blipFill>
                                  <pic:spPr bwMode="auto">
                                    <a:xfrm>
                                      <a:off x="0" y="0"/>
                                      <a:ext cx="6120130" cy="2084070"/>
                                    </a:xfrm>
                                    <a:prstGeom prst="rect">
                                      <a:avLst/>
                                    </a:prstGeom>
                                  </pic:spPr>
                                </pic:pic>
                              </a:graphicData>
                            </a:graphic>
                          </wp:inline>
                        </w:drawing>
                      </w:r>
                      <w:r>
                        <w:rPr>
                          <w:color w:val="000000"/>
                        </w:rPr>
                        <w:t xml:space="preserve">Figure 38. </w:t>
                      </w:r>
                      <w:r>
                        <w:rPr>
                          <w:b/>
                          <w:bCs/>
                          <w:color w:val="000000"/>
                        </w:rPr>
                        <w:t xml:space="preserve">Integration of Fv/Fm oscillations with multi-omic data. </w:t>
                      </w:r>
                      <w:r>
                        <w:rPr>
                          <w:color w:val="000000"/>
                        </w:rPr>
                        <w:t xml:space="preserve">Fv/Fm measurements </w:t>
                      </w:r>
                      <w:ins w:id="256" w:author="Mercedes García" w:date="2023-11-08T18:58:00Z">
                        <w:r>
                          <w:rPr>
                            <w:color w:val="000000"/>
                          </w:rPr>
                          <w:t>we</w:t>
                        </w:r>
                      </w:ins>
                      <w:del w:id="257" w:author="Mercedes García" w:date="2023-11-08T18:58:00Z">
                        <w:r>
                          <w:rPr>
                            <w:color w:val="000000"/>
                          </w:rPr>
                          <w:delText>a</w:delText>
                        </w:r>
                      </w:del>
                      <w:r>
                        <w:rPr>
                          <w:color w:val="000000"/>
                        </w:rPr>
                        <w:t>re integrated with multi-omic data from proteins and genes related with photosynthetic efficiency under summer (A) and winter (B) photoperiod.</w:t>
                      </w:r>
                    </w:p>
                  </w:txbxContent>
                </v:textbox>
                <w10:wrap type="square" side="largest"/>
              </v:rect>
            </w:pict>
          </mc:Fallback>
        </mc:AlternateContent>
      </w:r>
    </w:p>
    <w:p>
      <w:pPr>
        <w:pStyle w:val="BodyText"/>
        <w:rPr>
          <w:ins w:id="259" w:author="Mercedes García" w:date="2023-11-08T18:58:00Z"/>
        </w:rPr>
      </w:pPr>
      <w:ins w:id="258" w:author="Mercedes García" w:date="2023-11-08T18:58:00Z">
        <w:r>
          <w:rPr/>
        </w:r>
      </w:ins>
    </w:p>
    <w:p>
      <w:pPr>
        <w:pStyle w:val="BodyText"/>
        <w:rPr/>
      </w:pPr>
      <w:del w:id="260" w:author="Mercedes García" w:date="2023-11-08T19:00:00Z">
        <w:r>
          <w:rPr/>
          <w:delText>Consequently, the maximum photosynthetic efficiency occurs a few hours after the maximum gene expression level (Fig. 38-B)</w:delText>
        </w:r>
      </w:del>
      <w:r>
        <w:rPr/>
        <w:t>. For example, the early increase in gene expression at the beginning of the night, observed in genes encoding components of the Oxygen Evolving Complex PSII subunits O, P and Q (PsbO, ostta14g00150; PsbP, ostta14g02630; PsbQ, ostta16g01620), among others, (Fig. 37-B) resulted in a corresponding increase in protein abundance and Fv/Fm values during the second half of the night with a ~4 h offset (Fig. 38-B).</w:t>
      </w:r>
    </w:p>
    <w:p>
      <w:pPr>
        <w:pStyle w:val="BodyText"/>
        <w:rPr/>
      </w:pPr>
      <w:r>
        <w:rPr/>
        <w:t xml:space="preserve">Rhythmic profiles with a 12-hour period (two peaks every 24 hours) </w:t>
      </w:r>
      <w:del w:id="261" w:author="Mercedes García" w:date="2023-11-08T19:01:00Z">
        <w:r>
          <w:rPr/>
          <w:delText>a</w:delText>
        </w:r>
      </w:del>
      <w:ins w:id="262" w:author="Mercedes García" w:date="2023-11-08T19:01:00Z">
        <w:r>
          <w:rPr/>
          <w:t>we</w:t>
        </w:r>
      </w:ins>
      <w:r>
        <w:rPr/>
        <w:t>re observed not only in Fv/Fm but also in the gene expression profiles under the winter photoperiod (Fig. 38-B).  Profiles with two peaks under SD conditions were found in genes such as Protein Electron Transfer C (PetC, ostta01g06610), Ferredoxin (Fd, ostta17g00310) and ATPase delta subunit (ATPD, ostta07g01350) coding for key components of Cytochrome b6f, Photosystem I and ATP Synthase (Fig. 37-B). These genes constitute examples of the emergence of two peaks under SD conditions (Fig. 26-A), one induced by the photoperiod</w:t>
      </w:r>
      <w:ins w:id="263" w:author="Mercedes García" w:date="2023-11-08T19:15:00Z">
        <w:r>
          <w:rPr/>
          <w:t>,</w:t>
        </w:r>
      </w:ins>
      <w:r>
        <w:rPr/>
        <w:t xml:space="preserve"> maintained only under LL</w:t>
      </w:r>
      <w:ins w:id="264" w:author="Mercedes García" w:date="2023-11-08T19:15:00Z">
        <w:r>
          <w:rPr/>
          <w:t>,</w:t>
        </w:r>
      </w:ins>
      <w:r>
        <w:rPr/>
        <w:t xml:space="preserve"> and the other one induced by the skotoperiod</w:t>
      </w:r>
      <w:ins w:id="265" w:author="Mercedes García" w:date="2023-11-08T19:15:00Z">
        <w:r>
          <w:rPr/>
          <w:t>,</w:t>
        </w:r>
      </w:ins>
      <w:r>
        <w:rPr/>
        <w:t xml:space="preserve"> maintained only under DD. Specifically in photosynthesis, one expression peak occur</w:t>
      </w:r>
      <w:ins w:id="266" w:author="Mercedes García" w:date="2023-11-08T19:15:00Z">
        <w:r>
          <w:rPr/>
          <w:t>red</w:t>
        </w:r>
      </w:ins>
      <w:del w:id="267" w:author="Mercedes García" w:date="2023-11-08T19:15:00Z">
        <w:r>
          <w:rPr/>
          <w:delText>s</w:delText>
        </w:r>
      </w:del>
      <w:r>
        <w:rPr/>
        <w:t xml:space="preserve"> during the early morning, enhancing photosynthetic efficiency during the hours of maximum irradiance. The second expression peak </w:t>
      </w:r>
      <w:del w:id="268" w:author="Mercedes García" w:date="2023-11-08T19:16:00Z">
        <w:r>
          <w:rPr/>
          <w:delText xml:space="preserve">takes </w:delText>
        </w:r>
      </w:del>
      <w:ins w:id="269" w:author="Mercedes García" w:date="2023-11-08T19:16:00Z">
        <w:r>
          <w:rPr/>
          <w:t xml:space="preserve">took </w:t>
        </w:r>
      </w:ins>
      <w:r>
        <w:rPr/>
        <w:t xml:space="preserve">place during the night, inducing the anticipation of the photosynthetic machinery before sunrise. These findings suggest that the response of the photosynthetic machinery in anticipation to the photoperiod is transcriptionally regulated in </w:t>
      </w:r>
      <w:r>
        <w:rPr>
          <w:i/>
          <w:iCs/>
        </w:rPr>
        <w:t>Ostreococcus tauri</w:t>
      </w:r>
      <w:r>
        <w:rPr/>
        <w:t xml:space="preserve"> and likely </w:t>
      </w:r>
      <w:del w:id="270" w:author="Unknown Author" w:date="2023-12-01T13:26:21Z">
        <w:r>
          <w:rPr/>
          <w:delText>stablished</w:delText>
        </w:r>
      </w:del>
      <w:ins w:id="271" w:author="Unknown Author" w:date="2023-12-01T13:26:21Z">
        <w:r>
          <w:rPr/>
          <w:t xml:space="preserve"> was </w:t>
        </w:r>
      </w:ins>
      <w:ins w:id="272" w:author="Unknown Author" w:date="2023-12-01T13:26:21Z">
        <w:r>
          <w:rPr>
            <w:rFonts w:eastAsia="Noto Serif CJK SC" w:cs="Lohit Devanagari"/>
            <w:lang w:val="en-US" w:eastAsia="zh-CN" w:bidi="hi-IN"/>
            <w14:ligatures w14:val="none"/>
          </w:rPr>
          <w:t>established</w:t>
        </w:r>
      </w:ins>
      <w:r>
        <w:rPr/>
        <w:t xml:space="preserve"> </w:t>
      </w:r>
      <w:del w:id="273" w:author="Unknown Author" w:date="2023-12-01T13:26:36Z">
        <w:r>
          <w:rPr/>
          <w:delText xml:space="preserve">since </w:delText>
        </w:r>
      </w:del>
      <w:r>
        <w:rPr/>
        <w:t>early in the green lineage.</w:t>
      </w:r>
    </w:p>
    <w:p>
      <w:pPr>
        <w:pStyle w:val="BodyText"/>
        <w:rPr/>
      </w:pPr>
      <w:r>
        <w:rPr/>
        <w:t xml:space="preserve">In general, genes involved in photosynthesis electron transport chain and Calvin cycle </w:t>
      </w:r>
      <w:del w:id="274" w:author="Mercedes García" w:date="2023-11-08T19:18:00Z">
        <w:r>
          <w:rPr/>
          <w:delText>a</w:delText>
        </w:r>
      </w:del>
      <w:ins w:id="275" w:author="Mercedes García" w:date="2023-11-08T19:18:00Z">
        <w:r>
          <w:rPr/>
          <w:t>we</w:t>
        </w:r>
      </w:ins>
      <w:r>
        <w:rPr/>
        <w:t xml:space="preserve">re consistently expressed early in the morning, under both summer and winter photoperiods (Fig. 37-B). The expression of those genes seems to be unaffected by the photoperiod, since it has been also observed in </w:t>
      </w:r>
      <w:r>
        <w:rPr>
          <w:i/>
          <w:iCs/>
        </w:rPr>
        <w:t>Ostreococcus</w:t>
      </w:r>
      <w:r>
        <w:rPr/>
        <w:t xml:space="preserve"> under a neutral photoperiod, consisting in 12h of light and 12h of dark cycles (Monnier et al., 2010)⁠. In fact, genes coding for key components on the Calvin Cycle such as Glyceraldehyde-3-phosphate dehydrogenase A (GAPDHA, ostta01g01560) and Fructose-1,6-bisphosphate aldolase (FBA, ostta01g03040) are examples of </w:t>
      </w:r>
      <w:r>
        <w:rPr>
          <w:i/>
          <w:iCs/>
        </w:rPr>
        <w:t>bona fide</w:t>
      </w:r>
      <w:r>
        <w:rPr/>
        <w:t xml:space="preserve"> circadian genes exhibiting rhythmicity under both summer and winter photoperiods, as well as free-running conditions of constant light and constant darkness (Table bonafide?)</w:t>
      </w:r>
      <w:commentRangeStart w:id="29"/>
      <w:r>
        <w:rPr/>
        <w:commentReference w:id="28"/>
      </w:r>
      <w:r>
        <w:rPr/>
      </w:r>
      <w:ins w:id="276" w:author="Autoría desconocida" w:date="2023-12-05T22:11:51Z">
        <w:commentRangeEnd w:id="29"/>
        <w:r>
          <w:commentReference w:id="29"/>
        </w:r>
        <w:r>
          <w:rPr/>
          <w:commentReference w:id="30"/>
        </w:r>
      </w:ins>
      <w:r>
        <w:rPr/>
        <w:t xml:space="preserve">. </w:t>
      </w:r>
    </w:p>
    <w:p>
      <w:pPr>
        <w:pStyle w:val="BodyText"/>
        <w:rPr/>
      </w:pPr>
      <w:r>
        <w:rPr/>
        <w:t>Not only the genes coding for PSI, PSII and antenna complexes exhibit</w:t>
      </w:r>
      <w:ins w:id="277" w:author="Mercedes García" w:date="2023-11-09T09:49:00Z">
        <w:r>
          <w:rPr/>
          <w:t>ed</w:t>
        </w:r>
      </w:ins>
      <w:r>
        <w:rPr/>
        <w:t xml:space="preserve"> 12 h period expression profiles during winter photoperiod. Numerous genes, involved in Calvin cycle and </w:t>
      </w:r>
      <w:del w:id="278" w:author="Mercedes García" w:date="2023-11-09T09:49:00Z">
        <w:r>
          <w:rPr/>
          <w:delText xml:space="preserve"> </w:delText>
        </w:r>
      </w:del>
      <w:r>
        <w:rPr/>
        <w:t>starch metabolism exhibit</w:t>
      </w:r>
      <w:ins w:id="279" w:author="Mercedes García" w:date="2023-11-09T09:50:00Z">
        <w:r>
          <w:rPr/>
          <w:t>ed</w:t>
        </w:r>
      </w:ins>
      <w:r>
        <w:rPr/>
        <w:t xml:space="preserve"> these expression profiles as well (Fig. 37-B). It </w:t>
      </w:r>
      <w:del w:id="280" w:author="Mercedes García" w:date="2023-11-09T09:50:00Z">
        <w:r>
          <w:rPr/>
          <w:delText xml:space="preserve">suggests </w:delText>
        </w:r>
      </w:del>
      <w:ins w:id="281" w:author="Mercedes García" w:date="2023-11-09T09:50:00Z">
        <w:r>
          <w:rPr/>
          <w:t xml:space="preserve">suggested </w:t>
        </w:r>
      </w:ins>
      <w:r>
        <w:rPr/>
        <w:t xml:space="preserve">that the </w:t>
      </w:r>
      <w:del w:id="282" w:author="Unknown Author" w:date="2023-12-01T13:29:48Z">
        <w:r>
          <w:rPr/>
          <w:delText>transcriptomically</w:delText>
        </w:r>
      </w:del>
      <w:ins w:id="283" w:author="Unknown Author" w:date="2023-12-01T13:29:48Z">
        <w:r>
          <w:rPr>
            <w:rFonts w:eastAsia="Noto Serif CJK SC" w:cs="Lohit Devanagari"/>
            <w:lang w:val="en-US" w:eastAsia="zh-CN" w:bidi="hi-IN"/>
            <w14:ligatures w14:val="none"/>
          </w:rPr>
          <w:t>transcriptional</w:t>
        </w:r>
      </w:ins>
      <w:r>
        <w:rPr/>
        <w:t xml:space="preserve"> regulated anticipation to the short light hours during winter photoperiod affected all processes related with photosynthesis, including not only the electron transport chain but also the Calvin cycle and starch metabolism.</w:t>
      </w:r>
    </w:p>
    <w:p>
      <w:pPr>
        <w:pStyle w:val="BodyText"/>
        <w:rPr/>
      </w:pPr>
      <w:commentRangeStart w:id="31"/>
      <w:r>
        <w:rPr/>
        <w:t>In addition</w:t>
      </w:r>
      <w:r>
        <w:rPr/>
      </w:r>
      <w:commentRangeEnd w:id="31"/>
      <w:r>
        <w:commentReference w:id="31"/>
      </w:r>
      <w:r>
        <w:rPr/>
        <w:t xml:space="preserve">, protein abundance rhythmic profiles with 12h period </w:t>
      </w:r>
      <w:del w:id="284" w:author="Mercedes García" w:date="2023-11-09T10:06:00Z">
        <w:r>
          <w:rPr/>
          <w:delText xml:space="preserve">are </w:delText>
        </w:r>
      </w:del>
      <w:ins w:id="285" w:author="Mercedes García" w:date="2023-11-09T10:06:00Z">
        <w:r>
          <w:rPr/>
          <w:t xml:space="preserve">were </w:t>
        </w:r>
      </w:ins>
      <w:r>
        <w:rPr/>
        <w:t xml:space="preserve">observed under summer photoperiod </w:t>
      </w:r>
      <w:del w:id="286" w:author="Mercedes García" w:date="2023-11-09T10:07:00Z">
        <w:r>
          <w:rPr/>
          <w:delText xml:space="preserve">systematically </w:delText>
        </w:r>
      </w:del>
      <w:r>
        <w:rPr/>
        <w:t xml:space="preserve">along numerous genes listed in Fig. 37-B. The secondary peaks observed in these proteins </w:t>
      </w:r>
      <w:del w:id="287" w:author="Mercedes García" w:date="2023-11-09T10:07:00Z">
        <w:r>
          <w:rPr/>
          <w:delText xml:space="preserve">are </w:delText>
        </w:r>
      </w:del>
      <w:ins w:id="288" w:author="Mercedes García" w:date="2023-11-09T10:07:00Z">
        <w:r>
          <w:rPr/>
          <w:t xml:space="preserve">were </w:t>
        </w:r>
      </w:ins>
      <w:r>
        <w:rPr/>
        <w:t xml:space="preserve">not induced by an increment in the transcription level of their corresponding gene (Fig. 37-B). </w:t>
      </w:r>
      <w:del w:id="289" w:author="Unknown Author" w:date="2023-12-01T13:30:26Z">
        <w:r>
          <w:rPr/>
          <w:delText>This phenomenon has been previously observed in RuBisCO small subunit (RBCS)</w:delText>
        </w:r>
      </w:del>
      <w:del w:id="290" w:author="Unknown Author" w:date="2023-12-01T13:30:26Z">
        <w:r>
          <w:rPr>
            <w:color w:val="C9211E"/>
          </w:rPr>
          <w:delText xml:space="preserve"> </w:delText>
        </w:r>
      </w:del>
      <w:del w:id="291" w:author="Unknown Author" w:date="2023-12-01T13:30:26Z">
        <w:r>
          <w:rPr>
            <w:color w:val="000000"/>
          </w:rPr>
          <w:delText>protein abundance profile in plants</w:delText>
        </w:r>
      </w:del>
      <w:del w:id="292" w:author="Unknown Author" w:date="2023-12-01T13:30:26Z">
        <w:r>
          <w:rPr/>
          <w:commentReference w:id="32"/>
        </w:r>
      </w:del>
      <w:del w:id="293" w:author="Unknown Author" w:date="2023-12-01T13:30:26Z">
        <w:r>
          <w:rPr>
            <w:color w:val="C9211E"/>
          </w:rPr>
          <w:delText xml:space="preserve"> </w:delText>
        </w:r>
      </w:del>
      <w:del w:id="294" w:author="Unknown Author" w:date="2023-12-01T13:30:26Z">
        <w:r>
          <w:rPr>
            <w:color w:val="000000"/>
          </w:rPr>
          <w:delText xml:space="preserve">during neutral photoperiod. </w:delText>
        </w:r>
      </w:del>
      <w:r>
        <w:rPr>
          <w:color w:val="000000"/>
        </w:rPr>
        <w:t>Multi-omics integration of the results presented in this thesis s</w:t>
      </w:r>
      <w:del w:id="295" w:author="Mercedes García" w:date="2023-11-09T17:21:00Z">
        <w:r>
          <w:rPr>
            <w:color w:val="000000"/>
          </w:rPr>
          <w:delText>ho</w:delText>
        </w:r>
      </w:del>
      <w:ins w:id="296" w:author="Mercedes García" w:date="2023-11-09T17:22:00Z">
        <w:r>
          <w:rPr>
            <w:color w:val="000000"/>
          </w:rPr>
          <w:t>e</w:t>
        </w:r>
      </w:ins>
      <w:r>
        <w:rPr>
          <w:color w:val="000000"/>
        </w:rPr>
        <w:t>w</w:t>
      </w:r>
      <w:del w:id="297" w:author="Mercedes García" w:date="2023-11-09T17:21:00Z">
        <w:r>
          <w:rPr>
            <w:color w:val="000000"/>
          </w:rPr>
          <w:delText>s</w:delText>
        </w:r>
      </w:del>
      <w:r>
        <w:rPr>
          <w:color w:val="000000"/>
        </w:rPr>
        <w:t xml:space="preserve"> that this phenomenon </w:t>
      </w:r>
      <w:del w:id="298" w:author="Mercedes García" w:date="2023-11-09T17:22:00Z">
        <w:r>
          <w:rPr>
            <w:color w:val="000000"/>
          </w:rPr>
          <w:delText xml:space="preserve">is </w:delText>
        </w:r>
      </w:del>
      <w:ins w:id="299" w:author="Mercedes García" w:date="2023-11-09T17:22:00Z">
        <w:r>
          <w:rPr>
            <w:color w:val="000000"/>
          </w:rPr>
          <w:t xml:space="preserve">was </w:t>
        </w:r>
      </w:ins>
      <w:r>
        <w:rPr>
          <w:color w:val="000000"/>
        </w:rPr>
        <w:t xml:space="preserve">present </w:t>
      </w:r>
      <w:del w:id="300" w:author="Mercedes García" w:date="2023-11-09T14:54:00Z">
        <w:r>
          <w:rPr>
            <w:color w:val="000000"/>
          </w:rPr>
          <w:delText xml:space="preserve">not only </w:delText>
        </w:r>
      </w:del>
      <w:r>
        <w:rPr>
          <w:color w:val="000000"/>
        </w:rPr>
        <w:t xml:space="preserve">in </w:t>
      </w:r>
      <w:del w:id="301" w:author="Mercedes García" w:date="2023-11-09T14:54:00Z">
        <w:r>
          <w:rPr>
            <w:color w:val="000000"/>
          </w:rPr>
          <w:delText xml:space="preserve">RBCS but </w:delText>
        </w:r>
      </w:del>
      <w:del w:id="302" w:author="Mercedes García" w:date="2023-11-09T14:50:00Z">
        <w:r>
          <w:rPr>
            <w:color w:val="000000"/>
          </w:rPr>
          <w:delText xml:space="preserve">systematically </w:delText>
        </w:r>
      </w:del>
      <w:r>
        <w:rPr>
          <w:color w:val="000000"/>
        </w:rPr>
        <w:t>all Calvin cycle enzymes</w:t>
      </w:r>
      <w:ins w:id="303" w:author="Mercedes García" w:date="2023-11-09T15:11:00Z">
        <w:r>
          <w:rPr>
            <w:color w:val="000000"/>
          </w:rPr>
          <w:t xml:space="preserve"> and</w:t>
        </w:r>
      </w:ins>
      <w:ins w:id="304" w:author="Mercedes García" w:date="2023-11-09T17:22:00Z">
        <w:r>
          <w:rPr>
            <w:color w:val="000000"/>
          </w:rPr>
          <w:t xml:space="preserve"> </w:t>
        </w:r>
      </w:ins>
      <w:del w:id="305" w:author="Mercedes García" w:date="2023-11-09T15:11:00Z">
        <w:r>
          <w:rPr>
            <w:color w:val="000000"/>
          </w:rPr>
          <w:delText xml:space="preserve">, as well as </w:delText>
        </w:r>
      </w:del>
      <w:r>
        <w:rPr>
          <w:color w:val="000000"/>
        </w:rPr>
        <w:t>some proteins from the photosynthetic electron transport chain (Fig. 37-B). T</w:t>
      </w:r>
      <w:r>
        <w:rPr/>
        <w:t xml:space="preserve">hese 12h period profiles are not </w:t>
      </w:r>
      <w:ins w:id="306" w:author="Unknown Author" w:date="2023-12-01T13:30:59Z">
        <w:r>
          <w:rPr/>
          <w:t xml:space="preserve">transcriptionally </w:t>
        </w:r>
      </w:ins>
      <w:del w:id="307" w:author="Unknown Author" w:date="2023-12-01T13:31:06Z">
        <w:r>
          <w:rPr/>
          <w:delText>transcriptomically</w:delText>
        </w:r>
      </w:del>
      <w:r>
        <w:rPr/>
        <w:t xml:space="preserve"> regulated as the ones described in winter photoperiod, since its encoding transcripts describe </w:t>
      </w:r>
      <w:ins w:id="308" w:author="Mercedes García" w:date="2023-11-09T17:23:00Z">
        <w:r>
          <w:rPr/>
          <w:t xml:space="preserve">only </w:t>
        </w:r>
      </w:ins>
      <w:r>
        <w:rPr/>
        <w:t>one peak of expression per day (24 h period) (Fig. 37-B). The mRNA rhythmic profiles of enzymes from the Calvin cycle are in agreement with previously published data in plants, both showing a 24 h period (Pilgrim &amp; McClung, 1993)⁠. It suggest</w:t>
      </w:r>
      <w:ins w:id="309" w:author="Mercedes García" w:date="2023-11-09T17:24:00Z">
        <w:r>
          <w:rPr/>
          <w:t>ed</w:t>
        </w:r>
      </w:ins>
      <w:r>
        <w:rPr/>
        <w:t xml:space="preserve"> that a </w:t>
      </w:r>
      <w:del w:id="310" w:author="Mercedes García" w:date="2023-11-09T17:24:00Z">
        <w:r>
          <w:rPr/>
          <w:delText xml:space="preserve">strong </w:delText>
        </w:r>
      </w:del>
      <w:r>
        <w:rPr/>
        <w:t xml:space="preserve">post-translation regulatory mechanism </w:t>
      </w:r>
      <w:del w:id="311" w:author="Mercedes García" w:date="2023-11-09T17:24:00Z">
        <w:r>
          <w:rPr/>
          <w:delText xml:space="preserve">is </w:delText>
        </w:r>
      </w:del>
      <w:ins w:id="312" w:author="Mercedes García" w:date="2023-11-09T17:24:00Z">
        <w:r>
          <w:rPr/>
          <w:t xml:space="preserve">was </w:t>
        </w:r>
      </w:ins>
      <w:r>
        <w:rPr/>
        <w:t>causing this 12h period profile in proteins involved in photosynthesis during long photoperiods (including summer and neutral ones) in both microalgae and plants.</w:t>
      </w:r>
    </w:p>
    <w:p>
      <w:pPr>
        <w:pStyle w:val="Heading4"/>
        <w:numPr>
          <w:ilvl w:val="3"/>
          <w:numId w:val="2"/>
        </w:numPr>
        <w:rPr/>
      </w:pPr>
      <w:bookmarkStart w:id="8" w:name="__RefHeading___Toc596172_4255295215"/>
      <w:bookmarkEnd w:id="8"/>
      <w:r>
        <w:rPr/>
        <w:t>Integration of starch content diel oscillations with multi-omic data</w:t>
      </w:r>
    </w:p>
    <w:p>
      <w:pPr>
        <w:pStyle w:val="BodyText"/>
        <w:rPr/>
      </w:pPr>
      <w:del w:id="313" w:author="Mercedes García" w:date="2023-11-09T17:26:00Z">
        <w:r>
          <w:rPr/>
          <w:delText xml:space="preserve">There exists an influx of carbon compounds, obtained from the Calvin cycle, to starch. </w:delText>
        </w:r>
      </w:del>
      <w:r>
        <w:rPr/>
        <w:t xml:space="preserve">The accumulation and degradation of starch have been described to be circadian regulated, since periodic oscillations of its content </w:t>
      </w:r>
      <w:del w:id="314" w:author="Mercedes García" w:date="2023-11-09T17:26:00Z">
        <w:r>
          <w:rPr/>
          <w:delText xml:space="preserve">is </w:delText>
        </w:r>
      </w:del>
      <w:ins w:id="315" w:author="Mercedes García" w:date="2023-11-09T17:26:00Z">
        <w:r>
          <w:rPr/>
          <w:t xml:space="preserve">was </w:t>
        </w:r>
      </w:ins>
      <w:r>
        <w:rPr/>
        <w:t xml:space="preserve">observed in photosynthetic organisms as </w:t>
      </w:r>
      <w:r>
        <w:rPr>
          <w:i/>
          <w:iCs/>
        </w:rPr>
        <w:t>Chlamydomonas</w:t>
      </w:r>
      <w:r>
        <w:rPr/>
        <w:t xml:space="preserve"> and </w:t>
      </w:r>
      <w:r>
        <w:rPr>
          <w:i/>
          <w:iCs/>
        </w:rPr>
        <w:t>Arabidopsis,</w:t>
      </w:r>
      <w:r>
        <w:rPr/>
        <w:t xml:space="preserve"> as well as a rhythmic gene expression profile of the enzymes involved in the process (Flis et al., 2019; Geigenberger, 2011; Kötting et al., 2010; Ral et al., 2006; Smith et al., 2004; Sulpice et al., 2014)⁠.  </w:t>
      </w:r>
      <w:r>
        <w:rPr>
          <w:i/>
          <w:iCs/>
        </w:rPr>
        <w:t>Chlamydomonas</w:t>
      </w:r>
      <w:r>
        <w:rPr/>
        <w:t xml:space="preserve"> </w:t>
      </w:r>
      <w:del w:id="316" w:author="Mercedes García" w:date="2023-11-09T17:30:00Z">
        <w:r>
          <w:rPr/>
          <w:delText xml:space="preserve">reaches </w:delText>
        </w:r>
      </w:del>
      <w:ins w:id="317" w:author="Mercedes García" w:date="2023-11-09T17:30:00Z">
        <w:r>
          <w:rPr/>
          <w:t xml:space="preserve">reached </w:t>
        </w:r>
      </w:ins>
      <w:r>
        <w:rPr/>
        <w:t xml:space="preserve">its maximum starch content few hours after sunset (Ral et al., 2006)⁠, while </w:t>
      </w:r>
      <w:r>
        <w:rPr>
          <w:i/>
          <w:iCs/>
        </w:rPr>
        <w:t>Arabidopsis</w:t>
      </w:r>
      <w:r>
        <w:rPr/>
        <w:t xml:space="preserve"> </w:t>
      </w:r>
      <w:del w:id="318" w:author="Unknown Author" w:date="2023-12-01T13:32:26Z">
        <w:r>
          <w:rPr/>
          <w:delText>p</w:delText>
        </w:r>
      </w:del>
      <w:del w:id="319" w:author="Mercedes García" w:date="2023-11-09T17:31:00Z">
        <w:r>
          <w:rPr/>
          <w:delText>lants</w:delText>
        </w:r>
      </w:del>
      <w:r>
        <w:rPr/>
        <w:t xml:space="preserve"> </w:t>
      </w:r>
      <w:ins w:id="320" w:author="Unknown Author" w:date="2023-12-01T13:32:29Z">
        <w:r>
          <w:rPr/>
          <w:t xml:space="preserve">reaches </w:t>
        </w:r>
      </w:ins>
      <w:del w:id="321" w:author="Unknown Author" w:date="2023-12-01T13:32:33Z">
        <w:r>
          <w:rPr/>
          <w:delText xml:space="preserve">does </w:delText>
        </w:r>
      </w:del>
      <w:r>
        <w:rPr/>
        <w:t xml:space="preserve">it exactly at sunset (Feugier &amp; Satake, 2013; Kötting et al., 2010)⁠. In both organisms, starch </w:t>
      </w:r>
      <w:del w:id="322" w:author="Mercedes García" w:date="2023-11-09T17:31:00Z">
        <w:r>
          <w:rPr/>
          <w:delText xml:space="preserve">starts </w:delText>
        </w:r>
      </w:del>
      <w:ins w:id="323" w:author="Mercedes García" w:date="2023-11-09T17:31:00Z">
        <w:r>
          <w:rPr/>
          <w:t xml:space="preserve">started </w:t>
        </w:r>
      </w:ins>
      <w:r>
        <w:rPr/>
        <w:t xml:space="preserve">to accumulate during the light hours, until amylases (AMY) </w:t>
      </w:r>
      <w:del w:id="324" w:author="Mercedes García" w:date="2023-11-09T17:31:00Z">
        <w:r>
          <w:rPr/>
          <w:delText xml:space="preserve">are </w:delText>
        </w:r>
      </w:del>
      <w:ins w:id="325" w:author="Mercedes García" w:date="2023-11-09T17:31:00Z">
        <w:r>
          <w:rPr/>
          <w:t xml:space="preserve">were </w:t>
        </w:r>
      </w:ins>
      <w:r>
        <w:rPr/>
        <w:t>activated and its degradation start</w:t>
      </w:r>
      <w:ins w:id="326" w:author="Mercedes García" w:date="2023-11-09T17:31:00Z">
        <w:r>
          <w:rPr/>
          <w:t>ed</w:t>
        </w:r>
      </w:ins>
      <w:del w:id="327" w:author="Mercedes García" w:date="2023-11-09T17:31:00Z">
        <w:r>
          <w:rPr/>
          <w:delText>s</w:delText>
        </w:r>
      </w:del>
      <w:r>
        <w:rPr/>
        <w:t xml:space="preserve">. Starch content </w:t>
      </w:r>
      <w:del w:id="328" w:author="Mercedes García" w:date="2023-11-09T17:37:00Z">
        <w:r>
          <w:rPr/>
          <w:delText xml:space="preserve">is </w:delText>
        </w:r>
      </w:del>
      <w:ins w:id="329" w:author="Mercedes García" w:date="2023-11-09T17:37:00Z">
        <w:r>
          <w:rPr/>
          <w:t xml:space="preserve">must be considered as the </w:t>
        </w:r>
      </w:ins>
      <w:del w:id="330" w:author="Mercedes García" w:date="2023-11-09T17:37:00Z">
        <w:r>
          <w:rPr/>
          <w:delText>a</w:delText>
        </w:r>
      </w:del>
      <w:r>
        <w:rPr/>
        <w:t xml:space="preserve"> result of a controlled balance between its degradation, by AMY, and its synthesis, </w:t>
      </w:r>
      <w:ins w:id="331" w:author="Mercedes García" w:date="2023-11-09T17:32:00Z">
        <w:r>
          <w:rPr/>
          <w:t xml:space="preserve">by </w:t>
        </w:r>
      </w:ins>
      <w:r>
        <w:rPr/>
        <w:t>ADP-glucose pyrophosphorylase with its small and large subunit genes (APS and APL) (Fig. 37-A).</w:t>
      </w:r>
    </w:p>
    <w:p>
      <w:pPr>
        <w:pStyle w:val="BodyText"/>
        <w:rPr/>
      </w:pPr>
      <w:r>
        <w:rPr/>
        <w:t xml:space="preserve">Starch content in </w:t>
      </w:r>
      <w:r>
        <w:rPr>
          <w:i/>
          <w:iCs/>
        </w:rPr>
        <w:t>Ostreococcus tauri</w:t>
      </w:r>
      <w:r>
        <w:rPr/>
        <w:t xml:space="preserve"> under diurnal cycles </w:t>
      </w:r>
      <w:del w:id="332" w:author="Mercedes García" w:date="2023-11-09T17:43:00Z">
        <w:r>
          <w:rPr/>
          <w:delText xml:space="preserve">is </w:delText>
        </w:r>
      </w:del>
      <w:ins w:id="333" w:author="Mercedes García" w:date="2023-11-09T17:45:00Z">
        <w:r>
          <w:rPr/>
          <w:t>was</w:t>
        </w:r>
      </w:ins>
      <w:ins w:id="334" w:author="Mercedes García" w:date="2023-11-09T17:43:00Z">
        <w:r>
          <w:rPr/>
          <w:t xml:space="preserve"> </w:t>
        </w:r>
      </w:ins>
      <w:r>
        <w:rPr/>
        <w:t>also rhythmic with a 24h period (Fig. 39-A) with a p-value &lt; 0.05, which align</w:t>
      </w:r>
      <w:ins w:id="335" w:author="Mercedes García" w:date="2023-11-09T17:43:00Z">
        <w:r>
          <w:rPr/>
          <w:t>ed</w:t>
        </w:r>
      </w:ins>
      <w:r>
        <w:rPr/>
        <w:t xml:space="preserve"> with the periodic oscillations described in </w:t>
      </w:r>
      <w:r>
        <w:rPr>
          <w:i/>
          <w:iCs/>
        </w:rPr>
        <w:t>Arabidopsis</w:t>
      </w:r>
      <w:r>
        <w:rPr/>
        <w:t xml:space="preserve"> and </w:t>
      </w:r>
      <w:r>
        <w:rPr>
          <w:i/>
          <w:iCs/>
        </w:rPr>
        <w:t>Chlamydomonas</w:t>
      </w:r>
      <w:r>
        <w:rPr/>
        <w:t xml:space="preserve">. However, </w:t>
      </w:r>
      <w:r>
        <w:rPr>
          <w:i/>
          <w:iCs/>
        </w:rPr>
        <w:t>Ostreococcus</w:t>
      </w:r>
      <w:r>
        <w:rPr/>
        <w:t xml:space="preserve"> </w:t>
      </w:r>
      <w:del w:id="336" w:author="Mercedes García" w:date="2023-11-09T17:44:00Z">
        <w:r>
          <w:rPr/>
          <w:delText xml:space="preserve">do </w:delText>
        </w:r>
      </w:del>
      <w:ins w:id="337" w:author="Mercedes García" w:date="2023-11-09T17:44:00Z">
        <w:r>
          <w:rPr/>
          <w:t xml:space="preserve">did </w:t>
        </w:r>
      </w:ins>
      <w:r>
        <w:rPr/>
        <w:t>not reach its maximum starch content around sunset as they d</w:t>
      </w:r>
      <w:ins w:id="338" w:author="Mercedes García" w:date="2023-11-09T17:44:00Z">
        <w:r>
          <w:rPr/>
          <w:t>id</w:t>
        </w:r>
      </w:ins>
      <w:del w:id="339" w:author="Mercedes García" w:date="2023-11-09T17:44:00Z">
        <w:r>
          <w:rPr/>
          <w:delText>o</w:delText>
        </w:r>
      </w:del>
      <w:r>
        <w:rPr/>
        <w:t>. Instead, the maximum starch content align</w:t>
      </w:r>
      <w:ins w:id="340" w:author="Mercedes García" w:date="2023-11-09T17:44:00Z">
        <w:r>
          <w:rPr/>
          <w:t>ed</w:t>
        </w:r>
      </w:ins>
      <w:del w:id="341" w:author="Mercedes García" w:date="2023-11-09T17:44:00Z">
        <w:r>
          <w:rPr/>
          <w:delText>s</w:delText>
        </w:r>
      </w:del>
      <w:r>
        <w:rPr/>
        <w:t xml:space="preserve"> with the high irradiance hours </w:t>
      </w:r>
      <w:bookmarkStart w:id="9" w:name="move1298572201"/>
      <w:bookmarkEnd w:id="9"/>
      <w:r>
        <w:rPr/>
        <w:t xml:space="preserve">and it </w:t>
      </w:r>
      <w:del w:id="342" w:author="Mercedes García" w:date="2023-11-09T17:45:00Z">
        <w:r>
          <w:rPr/>
          <w:delText xml:space="preserve">decreases </w:delText>
        </w:r>
      </w:del>
      <w:ins w:id="343" w:author="Mercedes García" w:date="2023-11-09T17:45:00Z">
        <w:r>
          <w:rPr/>
          <w:t xml:space="preserve">decreased </w:t>
        </w:r>
      </w:ins>
      <w:r>
        <w:rPr/>
        <w:t>gradually after that point, under both photoperiods (Fig. 39-A). These results suggest</w:t>
      </w:r>
      <w:ins w:id="344" w:author="Mercedes García" w:date="2023-11-09T17:46:00Z">
        <w:r>
          <w:rPr/>
          <w:t>ed</w:t>
        </w:r>
      </w:ins>
      <w:r>
        <w:rPr/>
        <w:t xml:space="preserve"> that there </w:t>
      </w:r>
      <w:del w:id="345" w:author="Mercedes García" w:date="2023-11-09T17:46:00Z">
        <w:r>
          <w:rPr/>
          <w:delText xml:space="preserve">is </w:delText>
        </w:r>
      </w:del>
      <w:ins w:id="346" w:author="Mercedes García" w:date="2023-11-09T17:46:00Z">
        <w:r>
          <w:rPr/>
          <w:t xml:space="preserve">was </w:t>
        </w:r>
      </w:ins>
      <w:r>
        <w:rPr/>
        <w:t xml:space="preserve">not a conserved starch content temporal program throughout the green lineage, since its degradation </w:t>
      </w:r>
      <w:del w:id="347" w:author="Mercedes García" w:date="2023-11-09T17:46:00Z">
        <w:r>
          <w:rPr/>
          <w:delText xml:space="preserve">starts </w:delText>
        </w:r>
      </w:del>
      <w:ins w:id="348" w:author="Mercedes García" w:date="2023-11-09T17:46:00Z">
        <w:r>
          <w:rPr/>
          <w:t xml:space="preserve">started </w:t>
        </w:r>
      </w:ins>
      <w:r>
        <w:rPr/>
        <w:t>at different times of the day depending on the organism.</w:t>
      </w:r>
    </w:p>
    <w:p>
      <w:pPr>
        <w:pStyle w:val="BodyText"/>
        <w:rPr/>
      </w:pPr>
      <w:r>
        <w:rPr/>
        <mc:AlternateContent>
          <mc:Choice Requires="wps">
            <w:drawing>
              <wp:anchor behindDoc="0" distT="0" distB="0" distL="0" distR="0" simplePos="0" locked="0" layoutInCell="0" allowOverlap="1" relativeHeight="10" wp14:anchorId="443E7D9A">
                <wp:simplePos x="0" y="0"/>
                <wp:positionH relativeFrom="column">
                  <wp:align>center</wp:align>
                </wp:positionH>
                <wp:positionV relativeFrom="paragraph">
                  <wp:posOffset>635</wp:posOffset>
                </wp:positionV>
                <wp:extent cx="6120765" cy="3973195"/>
                <wp:effectExtent l="0" t="0" r="0" b="0"/>
                <wp:wrapSquare wrapText="largest"/>
                <wp:docPr id="7" name="Marco40"/>
                <a:graphic xmlns:a="http://schemas.openxmlformats.org/drawingml/2006/main">
                  <a:graphicData uri="http://schemas.microsoft.com/office/word/2010/wordprocessingShape">
                    <wps:wsp>
                      <wps:cNvSpPr/>
                      <wps:spPr>
                        <a:xfrm>
                          <a:off x="0" y="0"/>
                          <a:ext cx="6120720" cy="3973320"/>
                        </a:xfrm>
                        <a:prstGeom prst="rect">
                          <a:avLst/>
                        </a:prstGeom>
                        <a:solidFill>
                          <a:srgbClr val="ffffff"/>
                        </a:solidFill>
                        <a:ln w="0">
                          <a:noFill/>
                        </a:ln>
                      </wps:spPr>
                      <wps:style>
                        <a:lnRef idx="0"/>
                        <a:fillRef idx="0"/>
                        <a:effectRef idx="0"/>
                        <a:fontRef idx="minor"/>
                      </wps:style>
                      <wps:txbx>
                        <w:txbxContent>
                          <w:p>
                            <w:pPr>
                              <w:pStyle w:val="Figura"/>
                              <w:suppressLineNumbers/>
                              <w:spacing w:before="120" w:after="120"/>
                              <w:rPr/>
                            </w:pPr>
                            <w:r>
                              <w:rPr>
                                <w:color w:val="000000"/>
                              </w:rPr>
                              <w:drawing>
                                <wp:inline distT="0" distB="0" distL="0" distR="0">
                                  <wp:extent cx="6120130" cy="2844800"/>
                                  <wp:effectExtent l="0" t="0" r="0" b="0"/>
                                  <wp:docPr id="9"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0" descr=""/>
                                          <pic:cNvPicPr>
                                            <a:picLocks noChangeAspect="1" noChangeArrowheads="1"/>
                                          </pic:cNvPicPr>
                                        </pic:nvPicPr>
                                        <pic:blipFill>
                                          <a:blip r:embed="rId14"/>
                                          <a:stretch>
                                            <a:fillRect/>
                                          </a:stretch>
                                        </pic:blipFill>
                                        <pic:spPr bwMode="auto">
                                          <a:xfrm>
                                            <a:off x="0" y="0"/>
                                            <a:ext cx="6120130" cy="2844800"/>
                                          </a:xfrm>
                                          <a:prstGeom prst="rect">
                                            <a:avLst/>
                                          </a:prstGeom>
                                        </pic:spPr>
                                      </pic:pic>
                                    </a:graphicData>
                                  </a:graphic>
                                </wp:inline>
                              </w:drawing>
                            </w:r>
                            <w:r>
                              <w:rPr>
                                <w:color w:val="000000"/>
                              </w:rPr>
                              <w:t xml:space="preserve">Figure 39. </w:t>
                            </w:r>
                            <w:r>
                              <w:rPr>
                                <w:b/>
                                <w:bCs/>
                                <w:color w:val="000000"/>
                              </w:rPr>
                              <w:t xml:space="preserve">Multi-omics integration of starch periodic oscillations.  </w:t>
                            </w:r>
                            <w:r>
                              <w:rPr>
                                <w:color w:val="000000"/>
                              </w:rPr>
                              <w:t xml:space="preserve">(A) Starch content profile under summer photoperiod (blue) and winter photoperiod (red). (B) Scaled gene expression profiles (lighter dashed lines) and protein abundance profiles (darker solid lines) of the main enzymes involved in starch synthesis (glucose-1-phosphate adenylyltransferase, APL - ostta07g03440) and degradation (amylases, AMY - ostta10g00260). Starch content is represented as a color block that gradually changes from black (low starch content) to white (high starch content). </w:t>
                            </w:r>
                          </w:p>
                        </w:txbxContent>
                      </wps:txbx>
                      <wps:bodyPr lIns="0" rIns="0" tIns="0" bIns="0" anchor="t">
                        <a:noAutofit/>
                      </wps:bodyPr>
                    </wps:wsp>
                  </a:graphicData>
                </a:graphic>
              </wp:anchor>
            </w:drawing>
          </mc:Choice>
          <mc:Fallback>
            <w:pict>
              <v:rect id="shape_0" ID="Marco40" path="m0,0l-2147483645,0l-2147483645,-2147483646l0,-2147483646xe" fillcolor="white" stroked="f" o:allowincell="f" style="position:absolute;margin-left:-28.4pt;margin-top:0.05pt;width:481.9pt;height:312.8pt;mso-wrap-style:square;v-text-anchor:top;mso-position-horizontal:center" wp14:anchorId="443E7D9A">
                <v:fill o:detectmouseclick="t" type="solid" color2="black"/>
                <v:stroke color="#3465a4" joinstyle="round" endcap="flat"/>
                <v:textbox>
                  <w:txbxContent>
                    <w:p>
                      <w:pPr>
                        <w:pStyle w:val="Figura"/>
                        <w:suppressLineNumbers/>
                        <w:spacing w:before="120" w:after="120"/>
                        <w:rPr/>
                      </w:pPr>
                      <w:r>
                        <w:rPr>
                          <w:color w:val="000000"/>
                        </w:rPr>
                        <w:drawing>
                          <wp:inline distT="0" distB="0" distL="0" distR="0">
                            <wp:extent cx="6120130" cy="2844800"/>
                            <wp:effectExtent l="0" t="0" r="0" b="0"/>
                            <wp:docPr id="10"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0" descr=""/>
                                    <pic:cNvPicPr>
                                      <a:picLocks noChangeAspect="1" noChangeArrowheads="1"/>
                                    </pic:cNvPicPr>
                                  </pic:nvPicPr>
                                  <pic:blipFill>
                                    <a:blip r:embed="rId15"/>
                                    <a:stretch>
                                      <a:fillRect/>
                                    </a:stretch>
                                  </pic:blipFill>
                                  <pic:spPr bwMode="auto">
                                    <a:xfrm>
                                      <a:off x="0" y="0"/>
                                      <a:ext cx="6120130" cy="2844800"/>
                                    </a:xfrm>
                                    <a:prstGeom prst="rect">
                                      <a:avLst/>
                                    </a:prstGeom>
                                  </pic:spPr>
                                </pic:pic>
                              </a:graphicData>
                            </a:graphic>
                          </wp:inline>
                        </w:drawing>
                      </w:r>
                      <w:r>
                        <w:rPr>
                          <w:color w:val="000000"/>
                        </w:rPr>
                        <w:t xml:space="preserve">Figure 39. </w:t>
                      </w:r>
                      <w:r>
                        <w:rPr>
                          <w:b/>
                          <w:bCs/>
                          <w:color w:val="000000"/>
                        </w:rPr>
                        <w:t xml:space="preserve">Multi-omics integration of starch periodic oscillations.  </w:t>
                      </w:r>
                      <w:r>
                        <w:rPr>
                          <w:color w:val="000000"/>
                        </w:rPr>
                        <w:t xml:space="preserve">(A) Starch content profile under summer photoperiod (blue) and winter photoperiod (red). (B) Scaled gene expression profiles (lighter dashed lines) and protein abundance profiles (darker solid lines) of the main enzymes involved in starch synthesis (glucose-1-phosphate adenylyltransferase, APL - ostta07g03440) and degradation (amylases, AMY - ostta10g00260). Starch content is represented as a color block that gradually changes from black (low starch content) to white (high starch content). </w:t>
                      </w:r>
                    </w:p>
                  </w:txbxContent>
                </v:textbox>
                <w10:wrap type="square" side="largest"/>
              </v:rect>
            </w:pict>
          </mc:Fallback>
        </mc:AlternateContent>
      </w:r>
    </w:p>
    <w:p>
      <w:pPr>
        <w:pStyle w:val="BodyText"/>
        <w:rPr/>
      </w:pPr>
      <w:r>
        <w:rPr/>
        <w:t>However, which seem</w:t>
      </w:r>
      <w:ins w:id="349" w:author="Mercedes García" w:date="2023-11-09T18:10:00Z">
        <w:r>
          <w:rPr/>
          <w:t>ed</w:t>
        </w:r>
      </w:ins>
      <w:r>
        <w:rPr/>
        <w:t xml:space="preserve"> to be conserved </w:t>
      </w:r>
      <w:del w:id="350" w:author="Mercedes García" w:date="2023-11-09T18:09:00Z">
        <w:r>
          <w:rPr/>
          <w:delText xml:space="preserve">are </w:delText>
        </w:r>
      </w:del>
      <w:ins w:id="351" w:author="Mercedes García" w:date="2023-11-09T18:09:00Z">
        <w:r>
          <w:rPr/>
          <w:t xml:space="preserve">were </w:t>
        </w:r>
      </w:ins>
      <w:r>
        <w:rPr/>
        <w:t xml:space="preserve">the differences between photoperiods. In </w:t>
      </w:r>
      <w:r>
        <w:rPr>
          <w:i/>
          <w:iCs/>
        </w:rPr>
        <w:t>Ostreococcus</w:t>
      </w:r>
      <w:r>
        <w:rPr/>
        <w:t xml:space="preserve">, starch degradation during winter photoperiod </w:t>
      </w:r>
      <w:del w:id="352" w:author="Mercedes García" w:date="2023-11-09T18:11:00Z">
        <w:r>
          <w:rPr/>
          <w:delText>seem</w:delText>
        </w:r>
      </w:del>
      <w:del w:id="353" w:author="Mercedes García" w:date="2023-11-09T18:09:00Z">
        <w:r>
          <w:rPr/>
          <w:delText>s</w:delText>
        </w:r>
      </w:del>
      <w:ins w:id="354" w:author="Mercedes García" w:date="2023-11-09T18:11:00Z">
        <w:r>
          <w:rPr/>
          <w:t>appeared</w:t>
        </w:r>
      </w:ins>
      <w:r>
        <w:rPr/>
        <w:t xml:space="preserve"> to be executed more slowly than during summer photoperiod and a higher content in starch </w:t>
      </w:r>
      <w:del w:id="355" w:author="Mercedes García" w:date="2023-11-09T18:12:00Z">
        <w:r>
          <w:rPr/>
          <w:delText xml:space="preserve">is </w:delText>
        </w:r>
      </w:del>
      <w:ins w:id="356" w:author="Mercedes García" w:date="2023-11-09T18:12:00Z">
        <w:r>
          <w:rPr/>
          <w:t xml:space="preserve">was </w:t>
        </w:r>
      </w:ins>
      <w:r>
        <w:rPr/>
        <w:t>reached during summer photoperiod, as it has been also described in plants (Feugier &amp; Satake, 2013; Geigenberger, 2011; Kötting et al., 2010; Sulpice et al., 2014)⁠,</w:t>
      </w:r>
    </w:p>
    <w:p>
      <w:pPr>
        <w:pStyle w:val="BodyText"/>
        <w:rPr/>
      </w:pPr>
      <w:r>
        <w:rPr/>
        <w:t xml:space="preserve">The starch temporal program observed in </w:t>
      </w:r>
      <w:r>
        <w:rPr>
          <w:i/>
          <w:iCs/>
        </w:rPr>
        <w:t xml:space="preserve">Ostreococcus tauri </w:t>
      </w:r>
      <w:r>
        <w:rPr/>
        <w:t>(Fig. 39-A) align</w:t>
      </w:r>
      <w:ins w:id="357" w:author="Mercedes García" w:date="2023-11-09T18:13:00Z">
        <w:r>
          <w:rPr/>
          <w:t>ed</w:t>
        </w:r>
      </w:ins>
      <w:del w:id="358" w:author="Mercedes García" w:date="2023-11-09T18:13:00Z">
        <w:r>
          <w:rPr/>
          <w:delText>s</w:delText>
        </w:r>
      </w:del>
      <w:r>
        <w:rPr/>
        <w:t xml:space="preserve"> with the transcriptomics and proteomics data generated and analyzed in this thesis</w:t>
      </w:r>
      <w:r>
        <w:rPr>
          <w:i/>
          <w:iCs/>
        </w:rPr>
        <w:t xml:space="preserve">. </w:t>
      </w:r>
      <w:r>
        <w:rPr/>
        <w:t xml:space="preserve">Under both summer and winter photoperiods, starch content reached its maximum at midday, despite the abundance of enzymes involved in starch biosynthesis, like APL (ostta07g03440), peaking several hours later, toward end of the day (Fig. 39-B). The halt in starch increase and the subsequent decrease in its content </w:t>
      </w:r>
      <w:del w:id="359" w:author="Mercedes García" w:date="2023-11-09T18:16:00Z">
        <w:r>
          <w:rPr/>
          <w:delText xml:space="preserve">can </w:delText>
        </w:r>
      </w:del>
      <w:ins w:id="360" w:author="Mercedes García" w:date="2023-11-09T18:16:00Z">
        <w:r>
          <w:rPr/>
          <w:t xml:space="preserve">could </w:t>
        </w:r>
      </w:ins>
      <w:r>
        <w:rPr/>
        <w:t xml:space="preserve">be attributed instead to the activation of the genes encoding enzymes involved in starch </w:t>
      </w:r>
      <w:del w:id="361" w:author="Mercedes García" w:date="2023-11-09T18:16:00Z">
        <w:r>
          <w:rPr/>
          <w:delText xml:space="preserve">catabolism or </w:delText>
        </w:r>
      </w:del>
      <w:r>
        <w:rPr/>
        <w:t xml:space="preserve">degradation, like AMY (ostta10g00260). The consequently increase in abundance of the corresponding proteins during the second half of the day under both photoperiod </w:t>
      </w:r>
      <w:del w:id="362" w:author="Mercedes García" w:date="2023-11-09T18:17:00Z">
        <w:r>
          <w:rPr/>
          <w:delText>is</w:delText>
        </w:r>
      </w:del>
      <w:ins w:id="363" w:author="Mercedes García" w:date="2023-11-09T18:17:00Z">
        <w:r>
          <w:rPr/>
          <w:t>was</w:t>
        </w:r>
      </w:ins>
      <w:r>
        <w:rPr/>
        <w:t xml:space="preserve">, thus, coincident with the decrement in starch content (Fig. 39-B). </w:t>
      </w:r>
    </w:p>
    <w:p>
      <w:pPr>
        <w:pStyle w:val="BodyText"/>
        <w:rPr/>
      </w:pPr>
      <w:r>
        <w:rPr/>
        <w:t xml:space="preserve">In chapter 3, gene-protein offsets were hypothesized to be </w:t>
      </w:r>
      <w:del w:id="364" w:author="Mercedes García" w:date="2023-11-09T18:22:00Z">
        <w:r>
          <w:rPr/>
          <w:delText>affect</w:delText>
        </w:r>
      </w:del>
      <w:ins w:id="365" w:author="Mercedes García" w:date="2023-11-09T18:22:00Z">
        <w:r>
          <w:rPr/>
          <w:t>depend</w:t>
        </w:r>
      </w:ins>
      <w:r>
        <w:rPr/>
        <w:t>e</w:t>
      </w:r>
      <w:ins w:id="366" w:author="Unknown Author" w:date="2023-12-01T13:45:28Z">
        <w:r>
          <w:rPr/>
          <w:t>nt</w:t>
        </w:r>
      </w:ins>
      <w:del w:id="367" w:author="Unknown Author" w:date="2023-12-01T13:45:25Z">
        <w:r>
          <w:rPr/>
          <w:delText>d</w:delText>
        </w:r>
      </w:del>
      <w:r>
        <w:rPr/>
        <w:t xml:space="preserve"> </w:t>
      </w:r>
      <w:ins w:id="368" w:author="Unknown Author" w:date="2023-12-01T13:45:30Z">
        <w:r>
          <w:rPr/>
          <w:t>on</w:t>
        </w:r>
      </w:ins>
      <w:del w:id="369" w:author="Unknown Author" w:date="2023-12-01T13:45:32Z">
        <w:r>
          <w:rPr/>
          <w:delText>by</w:delText>
        </w:r>
      </w:del>
      <w:r>
        <w:rPr/>
        <w:t xml:space="preserve"> the photoperiod of entrainment and the biological process where those proteins are involved. Our </w:t>
      </w:r>
      <w:del w:id="370" w:author="Mercedes García" w:date="2023-11-09T18:23:00Z">
        <w:r>
          <w:rPr/>
          <w:delText xml:space="preserve">findings </w:delText>
        </w:r>
      </w:del>
      <w:ins w:id="371" w:author="Mercedes García" w:date="2023-11-09T18:23:00Z">
        <w:r>
          <w:rPr/>
          <w:t xml:space="preserve">results </w:t>
        </w:r>
      </w:ins>
      <w:r>
        <w:rPr/>
        <w:t>show</w:t>
      </w:r>
      <w:ins w:id="372" w:author="Mercedes García" w:date="2023-11-09T18:23:00Z">
        <w:r>
          <w:rPr/>
          <w:t>ed</w:t>
        </w:r>
      </w:ins>
      <w:r>
        <w:rPr/>
        <w:t xml:space="preserve"> how temporal offsets of genes involved in the same biological process increase</w:t>
      </w:r>
      <w:ins w:id="373" w:author="Mercedes García" w:date="2023-11-09T18:23:00Z">
        <w:r>
          <w:rPr/>
          <w:t>d</w:t>
        </w:r>
      </w:ins>
      <w:r>
        <w:rPr/>
        <w:t xml:space="preserve"> </w:t>
      </w:r>
      <w:del w:id="374" w:author="Unknown Author" w:date="2023-12-01T13:45:49Z">
        <w:r>
          <w:rPr/>
          <w:delText>uniformly</w:delText>
        </w:r>
      </w:del>
      <w:r>
        <w:rPr/>
        <w:t xml:space="preserve"> under short photoperiod</w:t>
      </w:r>
      <w:del w:id="375" w:author="Mercedes García" w:date="2023-11-09T18:23:00Z">
        <w:r>
          <w:rPr/>
          <w:delText>s</w:delText>
        </w:r>
      </w:del>
      <w:r>
        <w:rPr/>
        <w:t xml:space="preserve">, indicating a common regulation under seasonal cycles. In </w:t>
      </w:r>
      <w:del w:id="376" w:author="Mercedes García" w:date="2023-11-09T18:26:00Z">
        <w:r>
          <w:rPr/>
          <w:delText>this metabolic</w:delText>
        </w:r>
      </w:del>
      <w:ins w:id="377" w:author="Mercedes García" w:date="2023-11-09T18:26:00Z">
        <w:r>
          <w:rPr/>
          <w:t>starch</w:t>
        </w:r>
      </w:ins>
      <w:r>
        <w:rPr/>
        <w:t xml:space="preserve"> </w:t>
      </w:r>
      <w:ins w:id="378" w:author="Unknown Author" w:date="2023-12-01T13:46:08Z">
        <w:r>
          <w:rPr/>
          <w:t>biosynthesis</w:t>
        </w:r>
      </w:ins>
      <w:del w:id="379" w:author="Unknown Author" w:date="2023-12-01T13:46:12Z">
        <w:r>
          <w:rPr/>
          <w:delText>pathway</w:delText>
        </w:r>
      </w:del>
      <w:r>
        <w:rPr/>
        <w:t xml:space="preserve">, offsets of APL (~4 h under both photoperiods) and AMY (8 h in summer and 12 h in winter) </w:t>
      </w:r>
      <w:del w:id="380" w:author="Mercedes García" w:date="2023-11-09T18:27:00Z">
        <w:r>
          <w:rPr/>
          <w:delText>a</w:delText>
        </w:r>
      </w:del>
      <w:ins w:id="381" w:author="Mercedes García" w:date="2023-11-09T18:27:00Z">
        <w:r>
          <w:rPr/>
          <w:t>we</w:t>
        </w:r>
      </w:ins>
      <w:r>
        <w:rPr/>
        <w:t xml:space="preserve">re different and they </w:t>
      </w:r>
      <w:ins w:id="382" w:author="Unknown Author" w:date="2023-12-01T13:46:29Z">
        <w:r>
          <w:rPr/>
          <w:t xml:space="preserve">increased </w:t>
        </w:r>
      </w:ins>
      <w:del w:id="383" w:author="Unknown Author" w:date="2023-12-01T13:46:34Z">
        <w:r>
          <w:rPr/>
          <w:delText xml:space="preserve">incremented </w:delText>
        </w:r>
      </w:del>
      <w:del w:id="384" w:author="Mercedes García" w:date="2023-11-09T18:32:00Z">
        <w:r>
          <w:rPr/>
          <w:delText xml:space="preserve">in a </w:delText>
        </w:r>
      </w:del>
      <w:r>
        <w:rPr/>
        <w:t xml:space="preserve">differently </w:t>
      </w:r>
      <w:del w:id="385" w:author="Mercedes García" w:date="2023-11-09T18:33:00Z">
        <w:r>
          <w:rPr/>
          <w:delText xml:space="preserve">range </w:delText>
        </w:r>
      </w:del>
      <w:r>
        <w:rPr/>
        <w:t>under short photoperiod (Fig. 39-B). This support</w:t>
      </w:r>
      <w:ins w:id="386" w:author="Mercedes García" w:date="2023-11-09T18:33:00Z">
        <w:r>
          <w:rPr/>
          <w:t>ed</w:t>
        </w:r>
      </w:ins>
      <w:r>
        <w:rPr/>
        <w:t xml:space="preserve"> previous results in plants, that suggest</w:t>
      </w:r>
      <w:ins w:id="387" w:author="Mercedes García" w:date="2023-11-09T18:33:00Z">
        <w:r>
          <w:rPr/>
          <w:t>ed</w:t>
        </w:r>
      </w:ins>
      <w:r>
        <w:rPr/>
        <w:t xml:space="preserve"> </w:t>
      </w:r>
      <w:del w:id="388" w:author="Mercedes García" w:date="2023-11-09T18:33:00Z">
        <w:r>
          <w:rPr/>
          <w:delText xml:space="preserve">the hypothesis </w:delText>
        </w:r>
      </w:del>
      <w:r>
        <w:rPr/>
        <w:t xml:space="preserve">that synthesis and degradation of starch </w:t>
      </w:r>
      <w:del w:id="389" w:author="Mercedes García" w:date="2023-11-09T18:33:00Z">
        <w:r>
          <w:rPr/>
          <w:delText>a</w:delText>
        </w:r>
      </w:del>
      <w:ins w:id="390" w:author="Mercedes García" w:date="2023-11-09T18:33:00Z">
        <w:r>
          <w:rPr/>
          <w:t>we</w:t>
        </w:r>
      </w:ins>
      <w:r>
        <w:rPr/>
        <w:t xml:space="preserve">re complex processes </w:t>
      </w:r>
      <w:del w:id="391" w:author="Unknown Author" w:date="2023-12-01T13:46:54Z">
        <w:r>
          <w:rPr/>
          <w:delText xml:space="preserve">that </w:delText>
        </w:r>
      </w:del>
      <w:del w:id="392" w:author="Mercedes García" w:date="2023-11-09T18:33:00Z">
        <w:r>
          <w:rPr/>
          <w:delText>a</w:delText>
        </w:r>
      </w:del>
      <w:del w:id="393" w:author="Unknown Author" w:date="2023-12-01T13:46:55Z">
        <w:r>
          <w:rPr/>
          <w:delText xml:space="preserve">were </w:delText>
        </w:r>
      </w:del>
      <w:r>
        <w:rPr/>
        <w:t xml:space="preserve">regulated by different mechanisms (Geigenberger, 2011; Hartman et al., 2023; Kötting et al., 2010)⁠⁠. In addition, both APL and AMY protein abundance profiles </w:t>
      </w:r>
      <w:del w:id="394" w:author="Mercedes García" w:date="2023-11-09T18:34:00Z">
        <w:r>
          <w:rPr/>
          <w:delText>a</w:delText>
        </w:r>
      </w:del>
      <w:ins w:id="395" w:author="Mercedes García" w:date="2023-11-09T18:34:00Z">
        <w:r>
          <w:rPr/>
          <w:t>we</w:t>
        </w:r>
      </w:ins>
      <w:r>
        <w:rPr/>
        <w:t xml:space="preserve">re </w:t>
      </w:r>
      <w:del w:id="396" w:author="Unknown Author" w:date="2023-12-01T13:47:07Z">
        <w:r>
          <w:rPr/>
          <w:delText xml:space="preserve">strongly </w:delText>
        </w:r>
      </w:del>
      <w:r>
        <w:rPr/>
        <w:t>coincident with their gene expression profile</w:t>
      </w:r>
      <w:ins w:id="397" w:author="Mercedes García" w:date="2023-11-09T18:34:00Z">
        <w:r>
          <w:rPr/>
          <w:t>,</w:t>
        </w:r>
      </w:ins>
      <w:r>
        <w:rPr/>
        <w:t xml:space="preserve"> except for the described offset (Fig. 39-B), showing that </w:t>
      </w:r>
      <w:del w:id="398" w:author="Mercedes García" w:date="2023-11-09T18:35:00Z">
        <w:r>
          <w:rPr/>
          <w:delText>a</w:delText>
        </w:r>
      </w:del>
      <w:r>
        <w:rPr/>
        <w:t xml:space="preserve"> at least</w:t>
      </w:r>
      <w:ins w:id="399" w:author="Unknown Author" w:date="2023-12-01T13:47:20Z">
        <w:r>
          <w:rPr/>
          <w:t xml:space="preserve"> transcriptional</w:t>
        </w:r>
      </w:ins>
      <w:del w:id="400" w:author="Unknown Author" w:date="2023-12-01T13:47:26Z">
        <w:r>
          <w:rPr/>
          <w:delText xml:space="preserve"> transcriptomic</w:delText>
        </w:r>
      </w:del>
      <w:r>
        <w:rPr/>
        <w:t xml:space="preserve"> regulation </w:t>
      </w:r>
      <w:del w:id="401" w:author="Mercedes García" w:date="2023-11-09T18:36:00Z">
        <w:r>
          <w:rPr/>
          <w:delText xml:space="preserve">is </w:delText>
        </w:r>
      </w:del>
      <w:ins w:id="402" w:author="Mercedes García" w:date="2023-11-09T18:36:00Z">
        <w:r>
          <w:rPr/>
          <w:t xml:space="preserve">was </w:t>
        </w:r>
      </w:ins>
      <w:r>
        <w:rPr/>
        <w:t xml:space="preserve">one of the mechanisms that </w:t>
      </w:r>
      <w:del w:id="403" w:author="Mercedes García" w:date="2023-11-09T18:36:00Z">
        <w:r>
          <w:rPr/>
          <w:delText xml:space="preserve">may </w:delText>
        </w:r>
      </w:del>
      <w:ins w:id="404" w:author="Mercedes García" w:date="2023-11-09T18:36:00Z">
        <w:r>
          <w:rPr/>
          <w:t xml:space="preserve">might </w:t>
        </w:r>
      </w:ins>
      <w:r>
        <w:rPr/>
        <w:t xml:space="preserve">contribute to starch synthesis-degradation balance in </w:t>
      </w:r>
      <w:r>
        <w:rPr>
          <w:i/>
          <w:iCs/>
        </w:rPr>
        <w:t>Ostreococcus tauri</w:t>
      </w:r>
      <w:r>
        <w:rPr/>
        <w:t xml:space="preserve"> as it has been observed </w:t>
      </w:r>
      <w:del w:id="405" w:author="Mercedes García" w:date="2023-11-09T18:36:00Z">
        <w:r>
          <w:rPr/>
          <w:delText>previously with</w:delText>
        </w:r>
      </w:del>
      <w:ins w:id="406" w:author="Mercedes García" w:date="2023-11-09T18:36:00Z">
        <w:r>
          <w:rPr/>
          <w:t>in</w:t>
        </w:r>
      </w:ins>
      <w:r>
        <w:rPr/>
        <w:t xml:space="preserve"> </w:t>
      </w:r>
      <w:r>
        <w:rPr>
          <w:i/>
          <w:iCs/>
        </w:rPr>
        <w:t xml:space="preserve">Arabidopsis </w:t>
      </w:r>
      <w:r>
        <w:rPr/>
        <w:t xml:space="preserve">and other plants </w:t>
      </w:r>
      <w:del w:id="407" w:author="Mercedes García" w:date="2023-11-09T18:37:00Z">
        <w:r>
          <w:rPr/>
          <w:delText xml:space="preserve">as well </w:delText>
        </w:r>
      </w:del>
      <w:r>
        <w:rPr/>
        <w:t xml:space="preserve">(Finegan et al., 2022; Geigenberger, 2011; Kötting et al., 2010; Sorokina et al., 2011)⁠.  </w:t>
      </w:r>
    </w:p>
    <w:p>
      <w:pPr>
        <w:pStyle w:val="Heading3"/>
        <w:numPr>
          <w:ilvl w:val="2"/>
          <w:numId w:val="2"/>
        </w:numPr>
        <w:rPr/>
      </w:pPr>
      <w:r>
        <w:rPr/>
      </w:r>
    </w:p>
    <w:p>
      <w:pPr>
        <w:pStyle w:val="Heading3"/>
        <w:numPr>
          <w:ilvl w:val="2"/>
          <w:numId w:val="2"/>
        </w:numPr>
        <w:rPr/>
      </w:pPr>
      <w:bookmarkStart w:id="10" w:name="__RefHeading___Toc365750_4255295215"/>
      <w:bookmarkEnd w:id="10"/>
      <w:r>
        <w:rPr/>
        <w:t xml:space="preserve">Other metabolic pathways of </w:t>
      </w:r>
      <w:r>
        <w:rPr>
          <w:i/>
          <w:iCs/>
        </w:rPr>
        <w:t>Ostreococcus tauri</w:t>
      </w:r>
      <w:r>
        <w:rPr/>
        <w:t xml:space="preserve"> showing periodic oscillations under diurnal and seasonal cycles</w:t>
      </w:r>
    </w:p>
    <w:p>
      <w:pPr>
        <w:pStyle w:val="Heading4"/>
        <w:numPr>
          <w:ilvl w:val="3"/>
          <w:numId w:val="2"/>
        </w:numPr>
        <w:rPr/>
      </w:pPr>
      <w:bookmarkStart w:id="11" w:name="__RefHeading___Toc365752_4255295215"/>
      <w:bookmarkEnd w:id="11"/>
      <w:r>
        <w:rPr/>
        <w:t>Carotenoids biosynthesis in Ostreococcus tauri under diurnal and seasonal cycles</w:t>
      </w:r>
    </w:p>
    <w:p>
      <w:pPr>
        <w:pStyle w:val="BodyText"/>
        <w:rPr>
          <w:lang w:val="es-ES"/>
        </w:rPr>
      </w:pPr>
      <w:r>
        <w:rPr/>
        <w:t>Carotenoid</w:t>
      </w:r>
      <w:ins w:id="408" w:author="Mercedes García" w:date="2023-11-09T18:37:00Z">
        <w:r>
          <w:rPr/>
          <w:t>s</w:t>
        </w:r>
      </w:ins>
      <w:r>
        <w:rPr/>
        <w:t xml:space="preserve"> are a group of isoprenoid pigments that are widely distributed among various organisms, including microalgae and plants. Some of these pigments are associated with light-harvesting complexes and perform a crucial role in photosynthesis by efficiently absorbing light energy and transferring it to reaction centers. In addition, carotenoids exhibit antioxidant properties, safeguarding the organism against potential harm induced by excessive light exposure and environmental stress (García-Plazaola et al., 2017; T. Sun et al., 2022)⁠. </w:t>
      </w:r>
      <w:del w:id="409" w:author="Mercedes García" w:date="2023-11-09T18:39:00Z">
        <w:r>
          <w:rPr/>
          <w:delText>Remarkably, t</w:delText>
        </w:r>
      </w:del>
      <w:ins w:id="410" w:author="Mercedes García" w:date="2023-11-09T18:38:00Z">
        <w:r>
          <w:rPr/>
          <w:t>T</w:t>
        </w:r>
      </w:ins>
      <w:r>
        <w:rPr/>
        <w:t xml:space="preserve">he expression of genes associated with carotenoid biosynthesis is intricately regulated by the circadian clock in both plants and algae. This circadian regulation ensures that the production and accumulation of carotenoids aligns with the physiological demands and environmental conditions. </w:t>
      </w:r>
      <w:commentRangeStart w:id="33"/>
      <w:r>
        <w:rPr/>
        <w:t>Optimal timing of carotenoids production maximize</w:t>
      </w:r>
      <w:ins w:id="411" w:author="Mercedes García" w:date="2023-11-09T18:39:00Z">
        <w:r>
          <w:rPr/>
          <w:t>s</w:t>
        </w:r>
      </w:ins>
      <w:r>
        <w:rPr/>
        <w:t xml:space="preserve"> their effectiveness in light absorption, energy transfer, and antioxidant protection</w:t>
      </w:r>
      <w:r>
        <w:rPr/>
      </w:r>
      <w:commentRangeEnd w:id="33"/>
      <w:r>
        <w:commentReference w:id="33"/>
      </w:r>
      <w:r>
        <w:rPr/>
        <w:t xml:space="preserve">. </w:t>
      </w:r>
      <w:r>
        <w:rPr>
          <w:lang w:val="es-ES"/>
        </w:rPr>
        <w:t>(Covington et al., 2008; García-Plazaola et al., 2017; Pan et al., 2009; T. H. Sun et al., 2010; Zhang et al., 2022)⁠.</w:t>
      </w:r>
    </w:p>
    <w:p>
      <w:pPr>
        <w:pStyle w:val="BodyText"/>
        <w:rPr/>
      </w:pPr>
      <w:del w:id="412" w:author="Mercedes García" w:date="2023-11-09T18:41:00Z">
        <w:r>
          <w:rPr/>
          <w:delText>In addition</w:delText>
        </w:r>
      </w:del>
      <w:ins w:id="413" w:author="Mercedes García" w:date="2023-11-09T18:41:00Z">
        <w:r>
          <w:rPr/>
          <w:t>Besides</w:t>
        </w:r>
      </w:ins>
      <w:r>
        <w:rPr/>
        <w:t xml:space="preserve"> to their role in photosynthesis, carotenoids have considerable nutritional value for humans. Certain carotenoids, including β-carotene, possess the capacity to be converted into vitamin A, a vital nutrient essential for maintaining vision and bolstering the immune system. Furthermore, specific carotenoids, such as astaxanthin, have exhibited promising potential in promoting health, as they have been associated with reducing the risk of certain cancers and cardiovascular diseases. (Eggersdorfer &amp; Wyss, 2018)⁠. </w:t>
      </w:r>
    </w:p>
    <w:p>
      <w:pPr>
        <w:pStyle w:val="BodyText"/>
        <w:rPr/>
      </w:pPr>
      <w:r>
        <w:rPr>
          <w:kern w:val="0"/>
        </w:rPr>
        <w:t>Microalgae have emerged as a promising source for large-scale production of carotenoids. However, the full potential of this technology has not been reached due to limited understanding of the molecular mechanisms underlying carotenoid biosynthesis. Over the past two</w:t>
      </w:r>
      <w:r>
        <w:rPr/>
        <w:t xml:space="preserve"> decades, numerous research groups have been studying growth conditions, microalgae metabolism and optimizing photobioreactors design to maximize carotenoid production while minimizing associated costs (Del Campo et al., 2004; Hoys et al., 2021; Sierra et al., 2008)⁠. </w:t>
      </w:r>
    </w:p>
    <w:p>
      <w:pPr>
        <w:pStyle w:val="BodyText"/>
        <w:rPr/>
      </w:pPr>
      <w:r>
        <w:rPr/>
        <w:t xml:space="preserve">Industrial-scale cultivation of microalgae is predominantly achieved in outdoor settings. Therefore, comprehending the oscillation patterns of carotenoid biosynthesis under diurnal and seasonal cycles becomes crucial for ensuring the maximum carotenoid content at harvesting time, as well as identifying potential gene and protein targets for further optimization. To understand the adaptive nature of carotenoid content to seasonal variations in diel cycles and its implications for optimizing light energy capture, photoprotection and, thus, it’s possibilities of industrial optimization, </w:t>
      </w:r>
      <w:del w:id="414" w:author="Mercedes García" w:date="2023-11-09T18:47:00Z">
        <w:r>
          <w:rPr/>
          <w:delText xml:space="preserve">we examined </w:delText>
        </w:r>
      </w:del>
      <w:r>
        <w:rPr/>
        <w:t xml:space="preserve">the transcript and protein abundance profiles of carotenoid biosynthesis genes in </w:t>
      </w:r>
      <w:r>
        <w:rPr>
          <w:i/>
          <w:iCs/>
        </w:rPr>
        <w:t>Ostreococcus</w:t>
      </w:r>
      <w:ins w:id="415" w:author="Mercedes García" w:date="2023-11-09T18:47:00Z">
        <w:r>
          <w:rPr/>
          <w:t xml:space="preserve"> were examined</w:t>
        </w:r>
      </w:ins>
      <w:r>
        <w:rPr/>
        <w:t>. In addition, these profiles were integrated with carotenoid content profiles as biological validation of the results (Fig. 40).</w:t>
      </w:r>
    </w:p>
    <w:p>
      <w:pPr>
        <w:pStyle w:val="Heading5"/>
        <w:numPr>
          <w:ilvl w:val="4"/>
          <w:numId w:val="2"/>
        </w:numPr>
        <w:rPr/>
      </w:pPr>
      <w:bookmarkStart w:id="12" w:name="__RefHeading___Toc365754_4255295215"/>
      <w:bookmarkEnd w:id="12"/>
      <w:r>
        <w:rPr/>
        <w:t xml:space="preserve">Integration of multi-omics data with oscillations described by carotenoids content in </w:t>
      </w:r>
      <w:r>
        <w:rPr>
          <w:i/>
          <w:iCs/>
        </w:rPr>
        <w:t xml:space="preserve">Ostreococcus tauri </w:t>
      </w:r>
      <w:r>
        <w:rPr/>
        <w:t>under diurnal and seasonal cycles</w:t>
      </w:r>
    </w:p>
    <w:p>
      <w:pPr>
        <w:pStyle w:val="BodyText"/>
        <w:rPr/>
      </w:pPr>
      <w:r>
        <w:rPr>
          <w:i/>
          <w:iCs/>
        </w:rPr>
        <w:t>Ostreocccus tauri</w:t>
      </w:r>
      <w:r>
        <w:rPr/>
        <w:t xml:space="preserve"> </w:t>
      </w:r>
      <w:commentRangeStart w:id="34"/>
      <w:r>
        <w:rPr/>
        <w:t xml:space="preserve">is rich </w:t>
      </w:r>
      <w:r>
        <w:rPr/>
      </w:r>
      <w:ins w:id="416" w:author="Unknown Author" w:date="2023-12-01T14:00:09Z">
        <w:commentRangeEnd w:id="34"/>
        <w:r>
          <w:commentReference w:id="34"/>
        </w:r>
        <w:r>
          <w:rPr/>
          <w:commentReference w:id="35"/>
        </w:r>
      </w:ins>
      <w:r>
        <w:rPr/>
        <w:t xml:space="preserve">in widely distributed carotenoids like violaxanthin, antheraxanthin or zeaxanthin. Although specific carotenoids of Mamiellophyceae like micromonal, uriolide or prasinoxanthin are also found in this prasinophyte, being prasinoxanthin the most abundant one (Egeland et al., 1995; Guyon et al., 2018; Six et al., 2009)⁠. Its genome presents genes encoding for the Methylerythritol 4-phosphate (MEP) pathway (Derelle et al., 2006; L. Zhao et al., 2013)⁠, which derives pyruvate to the production of geranyl pyrophosphate (GPP), the main carotenoid precursor (Fig. 40-A). Most genes encoding enzymes involved in the MEP pathway peaked at sunrise under summer photoperiod and during the last part of the night under winter photoperiod, preceding the corresponding protein abundance peaks by 4 hours or less (Fig. 40-B). Similar patterns were observed in the first enzymes of the </w:t>
      </w:r>
      <w:del w:id="417" w:author="Mercedes García" w:date="2023-11-09T19:00:00Z">
        <w:r>
          <w:rPr/>
          <w:delText xml:space="preserve">preceding </w:delText>
        </w:r>
      </w:del>
      <w:r>
        <w:rPr/>
        <w:t>carotenoid biosynthesis pathway</w:t>
      </w:r>
      <w:del w:id="418" w:author="Mercedes García" w:date="2023-11-09T18:57:00Z">
        <w:r>
          <w:rPr/>
          <w:delText xml:space="preserve"> or carotenogenesis</w:delText>
        </w:r>
      </w:del>
      <w:del w:id="419" w:author="Mercedes García" w:date="2023-11-09T18:59:00Z">
        <w:r>
          <w:rPr/>
          <w:delText xml:space="preserve">. This pathway starts with the production of phytoene by the phytoene synthase (PSY), that will finally result in lycopene </w:delText>
        </w:r>
      </w:del>
      <w:r>
        <w:rPr/>
        <w:t xml:space="preserve">(Fig. 40-A). The progression of the MEP and carotenogenesis pathways allow the cell to produce the main precursors needed for carotenoids production and seems to be transcriptomically regulated in a similar way. In both pathways, enzymes </w:t>
      </w:r>
      <w:del w:id="420" w:author="Mercedes García" w:date="2023-11-09T19:00:00Z">
        <w:r>
          <w:rPr/>
          <w:delText>a</w:delText>
        </w:r>
      </w:del>
      <w:ins w:id="421" w:author="Mercedes García" w:date="2023-11-09T19:00:00Z">
        <w:r>
          <w:rPr/>
          <w:t>we</w:t>
        </w:r>
      </w:ins>
      <w:r>
        <w:rPr/>
        <w:t>re transcribed during the night under winter photoperiod ensuring the presence of its encoding proteins during the day (Fig. 40-B). From this point, the pathway diverges in two different branches, due to the Lycopene of ε/β cyclase (LCYε/β, ostta14g00700)  that seems to be regulated in specific ways depending of the biological function of the carotenoids produced: β-branch, including the xantophylls cycle; and α-branch, including the main antenna carotenoids in prasinophyte (Fig. 40-A) which biosynthesis pathways are still unknow (Guyon et al., 2018; Six et al., 2009)⁠.</w:t>
      </w:r>
    </w:p>
    <w:p>
      <w:pPr>
        <w:pStyle w:val="BodyText"/>
        <w:rPr/>
      </w:pPr>
      <w:r>
        <w:rPr/>
        <w:t>Carotenoids content during diurnal cycles under both summer and winter photoperiods have been estimated</w:t>
      </w:r>
      <w:del w:id="422" w:author="Mercedes García" w:date="2023-11-09T19:02:00Z">
        <w:r>
          <w:rPr/>
          <w:delText xml:space="preserve"> from HPLC profiles, as described in Materials and Methods</w:delText>
        </w:r>
      </w:del>
      <w:r>
        <w:rPr/>
        <w:t>. The rhythmicity analysis detected rhythmic abundance profiles with periods of 24h in all carotenoids under both photoperiods</w:t>
      </w:r>
      <w:ins w:id="423" w:author="Mercedes García" w:date="2023-11-09T19:03:00Z">
        <w:r>
          <w:rPr/>
          <w:t xml:space="preserve">, </w:t>
        </w:r>
      </w:ins>
      <w:del w:id="424" w:author="Mercedes García" w:date="2023-11-09T19:03:00Z">
        <w:r>
          <w:rPr/>
          <w:delText>.</w:delText>
        </w:r>
      </w:del>
      <w:r>
        <w:rPr/>
        <w:t xml:space="preserve"> </w:t>
      </w:r>
      <w:del w:id="425" w:author="Mercedes García" w:date="2023-11-09T19:03:00Z">
        <w:r>
          <w:rPr/>
          <w:delText>With the exception of</w:delText>
        </w:r>
      </w:del>
      <w:ins w:id="426" w:author="Mercedes García" w:date="2023-11-09T19:04:00Z">
        <w:r>
          <w:rPr/>
          <w:t>except for</w:t>
        </w:r>
      </w:ins>
      <w:r>
        <w:rPr/>
        <w:t xml:space="preserve"> lutein and violaxanthin, that </w:t>
      </w:r>
      <w:del w:id="427" w:author="Mercedes García" w:date="2023-11-09T19:03:00Z">
        <w:r>
          <w:rPr/>
          <w:delText xml:space="preserve">do </w:delText>
        </w:r>
      </w:del>
      <w:ins w:id="428" w:author="Mercedes García" w:date="2023-11-09T19:03:00Z">
        <w:r>
          <w:rPr/>
          <w:t xml:space="preserve">did </w:t>
        </w:r>
      </w:ins>
      <w:r>
        <w:rPr/>
        <w:t xml:space="preserve">not maintain their rhythmicity under winter photoperiod. In general, fluctuations on carotenoids content during winter photoperiod </w:t>
      </w:r>
      <w:del w:id="429" w:author="Mercedes García" w:date="2023-11-09T19:04:00Z">
        <w:r>
          <w:rPr/>
          <w:delText>a</w:delText>
        </w:r>
      </w:del>
      <w:ins w:id="430" w:author="Mercedes García" w:date="2023-11-09T19:04:00Z">
        <w:r>
          <w:rPr/>
          <w:t>we</w:t>
        </w:r>
      </w:ins>
      <w:r>
        <w:rPr/>
        <w:t xml:space="preserve">re less drastic, resulting in a lower wave amplitude. (Fig. 40-A). </w:t>
      </w:r>
    </w:p>
    <w:p>
      <w:pPr>
        <w:pStyle w:val="BodyText"/>
        <w:rPr/>
      </w:pPr>
      <w:r>
        <w:rPr>
          <w:color w:val="000000"/>
        </w:rPr>
        <w:t>The xanthophyll cycle, the interconversion between violaxanthin, antheraxanthin and zeaxanthin as a response to light intensity (CITA</w:t>
      </w:r>
      <w:ins w:id="431" w:author="Mercedes García" w:date="2023-11-09T19:06:00Z">
        <w:r>
          <w:rPr>
            <w:color w:val="000000"/>
          </w:rPr>
          <w:t xml:space="preserve">: </w:t>
        </w:r>
      </w:ins>
      <w:hyperlink r:id="rId16">
        <w:ins w:id="432" w:author="Mercedes García" w:date="2023-11-09T19:06:00Z">
          <w:del w:id="433" w:author="Autoría desconocida" w:date="2023-12-05T23:54:07Z">
            <w:r>
              <w:rPr>
                <w:rStyle w:val="Hyperlink"/>
                <w:rFonts w:cs="Arial" w:ascii="Arial" w:hAnsi="Arial"/>
                <w:color w:val="1F1F1F"/>
                <w:sz w:val="21"/>
                <w:szCs w:val="21"/>
              </w:rPr>
              <w:delText>https://doi.org/10.1016/j.bbabio.2008.09.013</w:delText>
            </w:r>
          </w:del>
        </w:ins>
      </w:hyperlink>
      <w:ins w:id="434" w:author="Unknown Author" w:date="2023-12-01T14:02:23Z">
        <w:r>
          <w:rPr>
            <w:rStyle w:val="Anchor-text"/>
            <w:rFonts w:cs="Arial" w:ascii="Arial" w:hAnsi="Arial"/>
            <w:color w:val="1F1F1F"/>
            <w:sz w:val="21"/>
            <w:szCs w:val="21"/>
          </w:rPr>
          <w:t xml:space="preserve"> también puedes cogerla del paper</w:t>
        </w:r>
      </w:ins>
      <w:r>
        <w:rPr>
          <w:color w:val="000000"/>
        </w:rPr>
        <w:t xml:space="preserve">), was especially active under summer photoperiod, although its activity was also detected under winter photoperiod. The changes in these xanthophylls coincided with the accumulation of transcripts and proteins encoded by genes associated with the xanthophyll cycle, with short temporal offsets (Fig. 40-A). Under summer photoperiod, the maximum protein abundance of violaxanthin de-epoxidase (VDE, </w:t>
      </w:r>
      <w:r>
        <w:rPr>
          <w:i/>
          <w:iCs/>
          <w:color w:val="000000"/>
        </w:rPr>
        <w:t>ostta16g00660</w:t>
      </w:r>
      <w:r>
        <w:rPr>
          <w:color w:val="000000"/>
        </w:rPr>
        <w:t xml:space="preserve">) (Fig. 40-B) match the increasing zeaxanthin content during the light hours (Fig. 40-B) </w:t>
      </w:r>
      <w:ins w:id="435" w:author="Mercedes García" w:date="2023-11-09T19:23:00Z">
        <w:r>
          <w:rPr>
            <w:color w:val="000000"/>
          </w:rPr>
          <w:t xml:space="preserve">and </w:t>
        </w:r>
      </w:ins>
      <w:r>
        <w:rPr>
          <w:color w:val="000000"/>
        </w:rPr>
        <w:t xml:space="preserve">match the increasing content of violaxanthin during the dark hours (Fig. 40-C). These enzymes are transcribed sequentially with a clear temporal regulation. βCH gene </w:t>
      </w:r>
      <w:del w:id="436" w:author="Mercedes García" w:date="2023-11-09T19:23:00Z">
        <w:r>
          <w:rPr>
            <w:color w:val="000000"/>
          </w:rPr>
          <w:delText xml:space="preserve">is </w:delText>
        </w:r>
      </w:del>
      <w:ins w:id="437" w:author="Mercedes García" w:date="2023-11-09T19:23:00Z">
        <w:r>
          <w:rPr>
            <w:color w:val="000000"/>
          </w:rPr>
          <w:t xml:space="preserve">was </w:t>
        </w:r>
      </w:ins>
      <w:r>
        <w:rPr>
          <w:color w:val="000000"/>
        </w:rPr>
        <w:t xml:space="preserve">expressed early in the morning, sequentially followed by ZEP and VDE in that specific order under both photoperiods (Fig. 40-B). However, there </w:t>
      </w:r>
      <w:del w:id="438" w:author="Mercedes García" w:date="2023-11-09T19:23:00Z">
        <w:r>
          <w:rPr>
            <w:color w:val="000000"/>
          </w:rPr>
          <w:delText xml:space="preserve">is </w:delText>
        </w:r>
      </w:del>
      <w:ins w:id="439" w:author="Mercedes García" w:date="2023-11-09T19:23:00Z">
        <w:r>
          <w:rPr>
            <w:color w:val="000000"/>
          </w:rPr>
          <w:t xml:space="preserve">was </w:t>
        </w:r>
      </w:ins>
      <w:r>
        <w:rPr>
          <w:color w:val="000000"/>
        </w:rPr>
        <w:t xml:space="preserve">not a significant amount of zeaxanthin being accumulated during winter photoperiod. Instead, a high level of violaxanthin without drastic variations </w:t>
      </w:r>
      <w:del w:id="440" w:author="Mercedes García" w:date="2023-11-09T19:24:00Z">
        <w:r>
          <w:rPr>
            <w:color w:val="000000"/>
          </w:rPr>
          <w:delText xml:space="preserve">is </w:delText>
        </w:r>
      </w:del>
      <w:ins w:id="441" w:author="Mercedes García" w:date="2023-11-09T19:24:00Z">
        <w:r>
          <w:rPr>
            <w:color w:val="000000"/>
          </w:rPr>
          <w:t xml:space="preserve">was </w:t>
        </w:r>
      </w:ins>
      <w:r>
        <w:rPr>
          <w:color w:val="000000"/>
        </w:rPr>
        <w:t xml:space="preserve">maintained during diurnal cycles (Fig. 40-A). It </w:t>
      </w:r>
      <w:del w:id="442" w:author="Mercedes García" w:date="2023-11-09T19:24:00Z">
        <w:r>
          <w:rPr>
            <w:color w:val="000000"/>
          </w:rPr>
          <w:delText xml:space="preserve">suggests </w:delText>
        </w:r>
      </w:del>
      <w:ins w:id="443" w:author="Mercedes García" w:date="2023-11-09T19:24:00Z">
        <w:r>
          <w:rPr>
            <w:color w:val="000000"/>
          </w:rPr>
          <w:t xml:space="preserve">suggested </w:t>
        </w:r>
      </w:ins>
      <w:r>
        <w:rPr>
          <w:color w:val="000000"/>
        </w:rPr>
        <w:t xml:space="preserve">that xantophylls cycle </w:t>
      </w:r>
      <w:del w:id="444" w:author="Mercedes García" w:date="2023-11-09T19:24:00Z">
        <w:r>
          <w:rPr>
            <w:color w:val="000000"/>
          </w:rPr>
          <w:delText xml:space="preserve">is </w:delText>
        </w:r>
      </w:del>
      <w:ins w:id="445" w:author="Mercedes García" w:date="2023-11-09T19:24:00Z">
        <w:r>
          <w:rPr>
            <w:color w:val="000000"/>
          </w:rPr>
          <w:t xml:space="preserve">was </w:t>
        </w:r>
      </w:ins>
      <w:r>
        <w:rPr>
          <w:color w:val="000000"/>
        </w:rPr>
        <w:t xml:space="preserve">not enhancing the production of zeaxanthin due to the limited daylight hours during winter. </w:t>
      </w:r>
      <w:del w:id="446" w:author="Mercedes García" w:date="2023-11-09T19:25:00Z">
        <w:r>
          <w:rPr>
            <w:color w:val="000000"/>
          </w:rPr>
          <w:delText>There are</w:delText>
        </w:r>
      </w:del>
      <w:ins w:id="447" w:author="Mercedes García" w:date="2023-11-09T19:25:00Z">
        <w:r>
          <w:rPr>
            <w:color w:val="000000"/>
          </w:rPr>
          <w:t>In</w:t>
        </w:r>
      </w:ins>
      <w:r>
        <w:rPr>
          <w:color w:val="000000"/>
        </w:rPr>
        <w:t xml:space="preserve"> some studies regarding irradiance stress in </w:t>
      </w:r>
      <w:r>
        <w:rPr>
          <w:i/>
          <w:iCs/>
          <w:color w:val="000000"/>
        </w:rPr>
        <w:t>Ostreococcus</w:t>
      </w:r>
      <w:r>
        <w:rPr>
          <w:color w:val="000000"/>
        </w:rPr>
        <w:t xml:space="preserve"> and other prasinophytes </w:t>
      </w:r>
      <w:del w:id="448" w:author="Mercedes García" w:date="2023-11-09T19:25:00Z">
        <w:r>
          <w:rPr>
            <w:color w:val="000000"/>
          </w:rPr>
          <w:delText xml:space="preserve">that present </w:delText>
        </w:r>
      </w:del>
      <w:r>
        <w:rPr>
          <w:color w:val="000000"/>
        </w:rPr>
        <w:t xml:space="preserve">variations in xantophylls contents </w:t>
      </w:r>
      <w:ins w:id="449" w:author="Mercedes García" w:date="2023-11-09T19:25:00Z">
        <w:r>
          <w:rPr>
            <w:color w:val="000000"/>
          </w:rPr>
          <w:t xml:space="preserve">have been described, </w:t>
        </w:r>
      </w:ins>
      <w:r>
        <w:rPr>
          <w:color w:val="000000"/>
        </w:rPr>
        <w:t>in a similar way to the ones observed in this thesis</w:t>
      </w:r>
      <w:ins w:id="450" w:author="Mercedes García" w:date="2023-11-09T19:26:00Z">
        <w:r>
          <w:rPr>
            <w:color w:val="000000"/>
          </w:rPr>
          <w:t>,</w:t>
        </w:r>
      </w:ins>
      <w:r>
        <w:rPr>
          <w:color w:val="000000"/>
        </w:rPr>
        <w:t xml:space="preserve"> due to short light periods </w:t>
      </w:r>
      <w:del w:id="451" w:author="Mercedes García" w:date="2023-11-09T19:32:00Z">
        <w:r>
          <w:rPr>
            <w:color w:val="000000"/>
          </w:rPr>
          <w:delText xml:space="preserve"> </w:delText>
        </w:r>
      </w:del>
      <w:r>
        <w:rPr>
          <w:color w:val="000000"/>
        </w:rPr>
        <w:t xml:space="preserve">(Böhme et al., 2002; Guyon et al., 2018; Six et al., 2009)⁠. </w:t>
      </w:r>
    </w:p>
    <w:p>
      <w:pPr>
        <w:pStyle w:val="BodyText"/>
        <w:rPr/>
      </w:pPr>
      <w:r>
        <w:rPr>
          <w:color w:val="000000"/>
        </w:rPr>
        <w:t>In general, the enzymes of the β-branch pathway seem</w:t>
      </w:r>
      <w:ins w:id="452" w:author="Mercedes García" w:date="2023-11-09T19:32:00Z">
        <w:r>
          <w:rPr>
            <w:color w:val="000000"/>
          </w:rPr>
          <w:t>ed</w:t>
        </w:r>
      </w:ins>
      <w:r>
        <w:rPr>
          <w:color w:val="000000"/>
        </w:rPr>
        <w:t xml:space="preserve"> to present a strong transcriptomic regulation to sequentially achieve their roles at the right time. However, these transcriptomic regulation </w:t>
      </w:r>
      <w:del w:id="453" w:author="Mercedes García" w:date="2023-11-09T19:32:00Z">
        <w:r>
          <w:rPr>
            <w:color w:val="000000"/>
          </w:rPr>
          <w:delText xml:space="preserve">does </w:delText>
        </w:r>
      </w:del>
      <w:ins w:id="454" w:author="Mercedes García" w:date="2023-11-09T19:32:00Z">
        <w:r>
          <w:rPr>
            <w:color w:val="000000"/>
          </w:rPr>
          <w:t xml:space="preserve">did </w:t>
        </w:r>
      </w:ins>
      <w:r>
        <w:rPr>
          <w:color w:val="000000"/>
        </w:rPr>
        <w:t>not reach the physiological level under winter photoperiod (Fig. 40-A), where xantophylls content</w:t>
      </w:r>
      <w:del w:id="455" w:author="Mercedes García" w:date="2023-11-09T19:33:00Z">
        <w:r>
          <w:rPr>
            <w:color w:val="000000"/>
          </w:rPr>
          <w:delText>s</w:delText>
        </w:r>
      </w:del>
      <w:r>
        <w:rPr>
          <w:color w:val="000000"/>
        </w:rPr>
        <w:t xml:space="preserve"> </w:t>
      </w:r>
      <w:del w:id="456" w:author="Mercedes García" w:date="2023-11-09T19:33:00Z">
        <w:r>
          <w:rPr>
            <w:color w:val="000000"/>
          </w:rPr>
          <w:delText xml:space="preserve">are </w:delText>
        </w:r>
      </w:del>
      <w:ins w:id="457" w:author="Mercedes García" w:date="2023-11-09T19:33:00Z">
        <w:r>
          <w:rPr>
            <w:color w:val="000000"/>
          </w:rPr>
          <w:t xml:space="preserve">was </w:t>
        </w:r>
      </w:ins>
      <w:r>
        <w:rPr>
          <w:color w:val="000000"/>
        </w:rPr>
        <w:t>similar to the ones observed in low irradiance stress experiments (Böhme et al., 2002; Guyon et al., 2018; Six et al., 2009)⁠</w:t>
      </w:r>
      <w:del w:id="458" w:author="Mercedes García" w:date="2023-11-09T19:34:00Z">
        <w:r>
          <w:rPr>
            <w:color w:val="000000"/>
          </w:rPr>
          <w:delText>.</w:delText>
        </w:r>
      </w:del>
      <w:r>
        <w:rPr>
          <w:color w:val="000000"/>
        </w:rPr>
        <w:t xml:space="preserve"> </w:t>
      </w:r>
      <w:ins w:id="459" w:author="Mercedes García" w:date="2023-11-09T19:34:00Z">
        <w:r>
          <w:rPr>
            <w:color w:val="000000"/>
          </w:rPr>
          <w:t>s</w:t>
        </w:r>
      </w:ins>
      <w:del w:id="460" w:author="Mercedes García" w:date="2023-11-09T19:34:00Z">
        <w:r>
          <w:rPr>
            <w:color w:val="000000"/>
          </w:rPr>
          <w:delText>S</w:delText>
        </w:r>
      </w:del>
      <w:r>
        <w:rPr>
          <w:color w:val="000000"/>
        </w:rPr>
        <w:t xml:space="preserve">uggesting that despite the strong temporal transcriptomic regulation that </w:t>
      </w:r>
      <w:del w:id="461" w:author="Mercedes García" w:date="2023-11-09T19:35:00Z">
        <w:r>
          <w:rPr>
            <w:color w:val="000000"/>
          </w:rPr>
          <w:delText xml:space="preserve">is </w:delText>
        </w:r>
      </w:del>
      <w:ins w:id="462" w:author="Mercedes García" w:date="2023-11-09T19:35:00Z">
        <w:r>
          <w:rPr>
            <w:color w:val="000000"/>
          </w:rPr>
          <w:t xml:space="preserve">was </w:t>
        </w:r>
      </w:ins>
      <w:r>
        <w:rPr>
          <w:color w:val="000000"/>
        </w:rPr>
        <w:t xml:space="preserve">also reflected in proteins abundance profile (Fig. 40-C), there </w:t>
      </w:r>
      <w:ins w:id="463" w:author="Mercedes García" w:date="2023-11-09T19:35:00Z">
        <w:r>
          <w:rPr>
            <w:color w:val="000000"/>
          </w:rPr>
          <w:t>we</w:t>
        </w:r>
      </w:ins>
      <w:del w:id="464" w:author="Mercedes García" w:date="2023-11-09T19:35:00Z">
        <w:r>
          <w:rPr>
            <w:color w:val="000000"/>
          </w:rPr>
          <w:delText>a</w:delText>
        </w:r>
      </w:del>
      <w:r>
        <w:rPr>
          <w:color w:val="000000"/>
        </w:rPr>
        <w:t xml:space="preserve">re other regulatory pathways that balance xantophylls production under </w:t>
      </w:r>
      <w:del w:id="465" w:author="Mercedes García" w:date="2023-11-09T19:35:00Z">
        <w:r>
          <w:rPr>
            <w:color w:val="000000"/>
          </w:rPr>
          <w:delText>certains</w:delText>
        </w:r>
      </w:del>
      <w:ins w:id="466" w:author="Mercedes García" w:date="2023-11-09T19:35:00Z">
        <w:r>
          <w:rPr>
            <w:color w:val="000000"/>
          </w:rPr>
          <w:t>certain</w:t>
        </w:r>
      </w:ins>
      <w:r>
        <w:rPr>
          <w:color w:val="000000"/>
        </w:rPr>
        <w:t xml:space="preserve"> conditions like winter photoperiod.</w:t>
      </w:r>
    </w:p>
    <w:p>
      <w:pPr>
        <w:pStyle w:val="BodyText"/>
        <w:rPr/>
      </w:pPr>
      <w:r>
        <w:rPr/>
        <w:t xml:space="preserve">Regarding pigment of the α-branch biosynthesis pathway, a lack of lutein during winter photoperiod </w:t>
      </w:r>
      <w:del w:id="467" w:author="Mercedes García" w:date="2023-11-09T19:35:00Z">
        <w:r>
          <w:rPr/>
          <w:delText>i</w:delText>
        </w:r>
      </w:del>
      <w:ins w:id="468" w:author="Mercedes García" w:date="2023-11-09T19:35:00Z">
        <w:r>
          <w:rPr/>
          <w:t>wa</w:t>
        </w:r>
      </w:ins>
      <w:r>
        <w:rPr/>
        <w:t xml:space="preserve">s observed (Fig. 40-A). However, during summer photoperiod lutein </w:t>
      </w:r>
      <w:ins w:id="469" w:author="Mercedes García" w:date="2023-11-09T19:36:00Z">
        <w:r>
          <w:rPr/>
          <w:t>wa</w:t>
        </w:r>
      </w:ins>
      <w:del w:id="470" w:author="Mercedes García" w:date="2023-11-09T19:35:00Z">
        <w:r>
          <w:rPr/>
          <w:delText>i</w:delText>
        </w:r>
      </w:del>
      <w:r>
        <w:rPr/>
        <w:t xml:space="preserve">s accumulated during the light hours, </w:t>
      </w:r>
      <w:del w:id="471" w:author="Mercedes García" w:date="2023-11-09T19:36:00Z">
        <w:r>
          <w:rPr/>
          <w:delText xml:space="preserve">which is </w:delText>
        </w:r>
      </w:del>
      <w:r>
        <w:rPr/>
        <w:t xml:space="preserve">followed by the increment of prasinoxanthin content after sunset (Fig. 40-C). Lutein and prasinoxanthin contents behavior under summer photoperiod </w:t>
      </w:r>
      <w:ins w:id="472" w:author="Mercedes García" w:date="2023-11-09T19:36:00Z">
        <w:r>
          <w:rPr/>
          <w:t>we</w:t>
        </w:r>
      </w:ins>
      <w:del w:id="473" w:author="Mercedes García" w:date="2023-11-09T19:36:00Z">
        <w:r>
          <w:rPr/>
          <w:delText>a</w:delText>
        </w:r>
      </w:del>
      <w:r>
        <w:rPr/>
        <w:t xml:space="preserve">re similar to the </w:t>
      </w:r>
      <w:del w:id="474" w:author="Mercedes García" w:date="2023-11-09T19:36:00Z">
        <w:r>
          <w:rPr/>
          <w:delText xml:space="preserve">results </w:delText>
        </w:r>
      </w:del>
      <w:r>
        <w:rPr/>
        <w:t xml:space="preserve">obtained in irradiance stress experiments in other prasinophytes. </w:t>
      </w:r>
      <w:del w:id="475" w:author="Mercedes García" w:date="2023-11-09T19:38:00Z">
        <w:r>
          <w:rPr/>
          <w:delText xml:space="preserve">For example, a </w:delText>
        </w:r>
      </w:del>
      <w:ins w:id="476" w:author="Mercedes García" w:date="2023-11-09T19:38:00Z">
        <w:r>
          <w:rPr/>
          <w:t xml:space="preserve">In </w:t>
        </w:r>
      </w:ins>
      <w:r>
        <w:rPr>
          <w:i/>
          <w:iCs/>
        </w:rPr>
        <w:t>Mantoniella squamata</w:t>
      </w:r>
      <w:r>
        <w:rPr/>
        <w:t xml:space="preserve"> </w:t>
      </w:r>
      <w:del w:id="477" w:author="Mercedes García" w:date="2023-11-09T19:38:00Z">
        <w:r>
          <w:rPr/>
          <w:delText xml:space="preserve">study linked </w:delText>
        </w:r>
      </w:del>
      <w:r>
        <w:rPr/>
        <w:t xml:space="preserve">the accumulation of </w:t>
      </w:r>
      <w:del w:id="478" w:author="Mercedes García" w:date="2023-11-09T19:37:00Z">
        <w:r>
          <w:rPr/>
          <w:delText>luthein</w:delText>
        </w:r>
      </w:del>
      <w:ins w:id="479" w:author="Mercedes García" w:date="2023-11-09T19:37:00Z">
        <w:r>
          <w:rPr/>
          <w:t>lutein</w:t>
        </w:r>
      </w:ins>
      <w:r>
        <w:rPr/>
        <w:t xml:space="preserve"> </w:t>
      </w:r>
      <w:ins w:id="480" w:author="Mercedes García" w:date="2023-11-09T19:38:00Z">
        <w:r>
          <w:rPr/>
          <w:t xml:space="preserve">was linked </w:t>
        </w:r>
      </w:ins>
      <w:r>
        <w:rPr/>
        <w:t xml:space="preserve">to irradiance stress and its following conversion to prasinoxanthin when the stress condition </w:t>
      </w:r>
      <w:ins w:id="481" w:author="Mercedes García" w:date="2023-11-09T19:41:00Z">
        <w:r>
          <w:rPr/>
          <w:t>wa</w:t>
        </w:r>
      </w:ins>
      <w:del w:id="482" w:author="Mercedes García" w:date="2023-11-09T19:41:00Z">
        <w:r>
          <w:rPr/>
          <w:delText>i</w:delText>
        </w:r>
      </w:del>
      <w:r>
        <w:rPr/>
        <w:t xml:space="preserve">s over (Böhme et al., 2002)⁠. </w:t>
      </w:r>
    </w:p>
    <w:p>
      <w:pPr>
        <w:pStyle w:val="BodyText"/>
        <w:rPr>
          <w:color w:val="000000"/>
        </w:rPr>
      </w:pPr>
      <w:r>
        <w:rPr>
          <w:color w:val="000000"/>
        </w:rPr>
      </w:r>
    </w:p>
    <w:p>
      <w:pPr>
        <w:pStyle w:val="BodyText"/>
        <w:rPr/>
      </w:pPr>
      <w:r>
        <w:rPr/>
        <mc:AlternateContent>
          <mc:Choice Requires="wps">
            <w:drawing>
              <wp:anchor behindDoc="0" distT="0" distB="0" distL="0" distR="0" simplePos="0" locked="0" layoutInCell="0" allowOverlap="1" relativeHeight="20" wp14:anchorId="08121579">
                <wp:simplePos x="0" y="0"/>
                <wp:positionH relativeFrom="column">
                  <wp:posOffset>92710</wp:posOffset>
                </wp:positionH>
                <wp:positionV relativeFrom="paragraph">
                  <wp:posOffset>1452245</wp:posOffset>
                </wp:positionV>
                <wp:extent cx="5913120" cy="6781165"/>
                <wp:effectExtent l="0" t="0" r="0" b="0"/>
                <wp:wrapSquare wrapText="largest"/>
                <wp:docPr id="8" name="Marco39"/>
                <a:graphic xmlns:a="http://schemas.openxmlformats.org/drawingml/2006/main">
                  <a:graphicData uri="http://schemas.microsoft.com/office/word/2010/wordprocessingShape">
                    <wps:wsp>
                      <wps:cNvSpPr/>
                      <wps:spPr>
                        <a:xfrm>
                          <a:off x="0" y="0"/>
                          <a:ext cx="5913000" cy="6781320"/>
                        </a:xfrm>
                        <a:prstGeom prst="rect">
                          <a:avLst/>
                        </a:prstGeom>
                        <a:solidFill>
                          <a:srgbClr val="ffffff"/>
                        </a:solidFill>
                        <a:ln w="0">
                          <a:noFill/>
                        </a:ln>
                      </wps:spPr>
                      <wps:style>
                        <a:lnRef idx="0"/>
                        <a:fillRef idx="0"/>
                        <a:effectRef idx="0"/>
                        <a:fontRef idx="minor"/>
                      </wps:style>
                      <wps:txbx>
                        <w:txbxContent>
                          <w:p>
                            <w:pPr>
                              <w:pStyle w:val="Figura"/>
                              <w:suppressLineNumbers/>
                              <w:spacing w:before="120" w:after="120"/>
                              <w:rPr/>
                            </w:pPr>
                            <w:r>
                              <w:rPr>
                                <w:color w:val="000000"/>
                              </w:rPr>
                              <w:drawing>
                                <wp:inline distT="0" distB="0" distL="0" distR="0">
                                  <wp:extent cx="5912485" cy="7740015"/>
                                  <wp:effectExtent l="0" t="0" r="0" b="0"/>
                                  <wp:docPr id="10"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39" descr=""/>
                                          <pic:cNvPicPr>
                                            <a:picLocks noChangeAspect="1" noChangeArrowheads="1"/>
                                          </pic:cNvPicPr>
                                        </pic:nvPicPr>
                                        <pic:blipFill>
                                          <a:blip r:embed="rId17"/>
                                          <a:stretch>
                                            <a:fillRect/>
                                          </a:stretch>
                                        </pic:blipFill>
                                        <pic:spPr bwMode="auto">
                                          <a:xfrm>
                                            <a:off x="0" y="0"/>
                                            <a:ext cx="5912485" cy="7740015"/>
                                          </a:xfrm>
                                          <a:prstGeom prst="rect">
                                            <a:avLst/>
                                          </a:prstGeom>
                                        </pic:spPr>
                                      </pic:pic>
                                    </a:graphicData>
                                  </a:graphic>
                                </wp:inline>
                              </w:drawing>
                            </w:r>
                            <w:r>
                              <w:rPr>
                                <w:color w:val="000000"/>
                              </w:rPr>
                              <w:t xml:space="preserve">Figure 40. </w:t>
                            </w:r>
                            <w:r>
                              <w:rPr>
                                <w:b/>
                                <w:bCs/>
                                <w:color w:val="000000"/>
                              </w:rPr>
                              <w:t xml:space="preserve">Integration of multi-omics data from the complete carotenoids biosynthesis pathway and carotenoids content of Ostreococcus tauri. </w:t>
                            </w:r>
                            <w:r>
                              <w:rPr>
                                <w:color w:val="000000"/>
                              </w:rPr>
                              <w:t xml:space="preserve">(A) Schematic MEP pathway and carotenogenesis, α-branch biosynthesis pathway according to </w:t>
                            </w:r>
                            <w:r>
                              <w:rPr>
                                <w:color w:val="000000"/>
                              </w:rPr>
                              <w:t>(Egeland et al., 1997)</w:t>
                            </w:r>
                            <w:r>
                              <w:rPr>
                                <w:color w:val="000000"/>
                              </w:rPr>
                              <w:t xml:space="preserve">. (B) Organized list of the gene IDs involved in these pathways including multi-omic data. (C) Organized visualization of content oscillations of each carotenoid from the </w:t>
                            </w:r>
                            <w:r>
                              <w:rPr>
                                <w:i w:val="false"/>
                                <w:iCs w:val="false"/>
                                <w:color w:val="000000"/>
                              </w:rPr>
                              <w:t>β</w:t>
                            </w:r>
                            <w:r>
                              <w:rPr>
                                <w:color w:val="000000"/>
                              </w:rPr>
                              <w:t xml:space="preserve"> and α branch.</w:t>
                            </w:r>
                          </w:p>
                        </w:txbxContent>
                      </wps:txbx>
                      <wps:bodyPr lIns="0" rIns="0" tIns="0" bIns="0" anchor="t">
                        <a:noAutofit/>
                      </wps:bodyPr>
                    </wps:wsp>
                  </a:graphicData>
                </a:graphic>
              </wp:anchor>
            </w:drawing>
          </mc:Choice>
          <mc:Fallback>
            <w:pict>
              <v:rect id="shape_0" ID="Marco39" path="m0,0l-2147483645,0l-2147483645,-2147483646l0,-2147483646xe" fillcolor="white" stroked="f" o:allowincell="f" style="position:absolute;margin-left:7.3pt;margin-top:114.35pt;width:465.55pt;height:533.9pt;mso-wrap-style:square;v-text-anchor:top" wp14:anchorId="08121579">
                <v:fill o:detectmouseclick="t" type="solid" color2="black"/>
                <v:stroke color="#3465a4" joinstyle="round" endcap="flat"/>
                <v:textbox>
                  <w:txbxContent>
                    <w:p>
                      <w:pPr>
                        <w:pStyle w:val="Figura"/>
                        <w:suppressLineNumbers/>
                        <w:spacing w:before="120" w:after="120"/>
                        <w:rPr/>
                      </w:pPr>
                      <w:r>
                        <w:rPr>
                          <w:color w:val="000000"/>
                        </w:rPr>
                        <w:drawing>
                          <wp:inline distT="0" distB="0" distL="0" distR="0">
                            <wp:extent cx="5912485" cy="7740015"/>
                            <wp:effectExtent l="0" t="0" r="0" b="0"/>
                            <wp:docPr id="11"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9" descr=""/>
                                    <pic:cNvPicPr>
                                      <a:picLocks noChangeAspect="1" noChangeArrowheads="1"/>
                                    </pic:cNvPicPr>
                                  </pic:nvPicPr>
                                  <pic:blipFill>
                                    <a:blip r:embed="rId18"/>
                                    <a:stretch>
                                      <a:fillRect/>
                                    </a:stretch>
                                  </pic:blipFill>
                                  <pic:spPr bwMode="auto">
                                    <a:xfrm>
                                      <a:off x="0" y="0"/>
                                      <a:ext cx="5912485" cy="7740015"/>
                                    </a:xfrm>
                                    <a:prstGeom prst="rect">
                                      <a:avLst/>
                                    </a:prstGeom>
                                  </pic:spPr>
                                </pic:pic>
                              </a:graphicData>
                            </a:graphic>
                          </wp:inline>
                        </w:drawing>
                      </w:r>
                      <w:r>
                        <w:rPr>
                          <w:color w:val="000000"/>
                        </w:rPr>
                        <w:t xml:space="preserve">Figure 40. </w:t>
                      </w:r>
                      <w:r>
                        <w:rPr>
                          <w:b/>
                          <w:bCs/>
                          <w:color w:val="000000"/>
                        </w:rPr>
                        <w:t xml:space="preserve">Integration of multi-omics data from the complete carotenoids biosynthesis pathway and carotenoids content of Ostreococcus tauri. </w:t>
                      </w:r>
                      <w:r>
                        <w:rPr>
                          <w:color w:val="000000"/>
                        </w:rPr>
                        <w:t xml:space="preserve">(A) Schematic MEP pathway and carotenogenesis, α-branch biosynthesis pathway according to </w:t>
                      </w:r>
                      <w:r>
                        <w:rPr>
                          <w:color w:val="000000"/>
                        </w:rPr>
                        <w:t>(Egeland et al., 1997)</w:t>
                      </w:r>
                      <w:r>
                        <w:rPr>
                          <w:color w:val="000000"/>
                        </w:rPr>
                        <w:t xml:space="preserve">. (B) Organized list of the gene IDs involved in these pathways including multi-omic data. (C) Organized visualization of content oscillations of each carotenoid from the </w:t>
                      </w:r>
                      <w:r>
                        <w:rPr>
                          <w:i w:val="false"/>
                          <w:iCs w:val="false"/>
                          <w:color w:val="000000"/>
                        </w:rPr>
                        <w:t>β</w:t>
                      </w:r>
                      <w:r>
                        <w:rPr>
                          <w:color w:val="000000"/>
                        </w:rPr>
                        <w:t xml:space="preserve"> and α branch.</w:t>
                      </w:r>
                    </w:p>
                  </w:txbxContent>
                </v:textbox>
                <w10:wrap type="square" side="largest"/>
              </v:rect>
            </w:pict>
          </mc:Fallback>
        </mc:AlternateContent>
      </w:r>
    </w:p>
    <w:p>
      <w:pPr>
        <w:pStyle w:val="BodyText"/>
        <w:rPr/>
      </w:pPr>
      <w:r>
        <w:rPr/>
      </w:r>
    </w:p>
    <w:p>
      <w:pPr>
        <w:pStyle w:val="BodyText"/>
        <w:rPr/>
      </w:pPr>
      <w:r>
        <w:rPr/>
      </w:r>
    </w:p>
    <w:p>
      <w:pPr>
        <w:pStyle w:val="BodyText"/>
        <w:rPr/>
      </w:pPr>
      <w:r>
        <w:rPr/>
      </w:r>
    </w:p>
    <w:p>
      <w:pPr>
        <w:pStyle w:val="BodyText"/>
        <w:rPr>
          <w:color w:val="000000"/>
        </w:rPr>
      </w:pPr>
      <w:r>
        <w:rPr>
          <w:color w:val="000000"/>
        </w:rPr>
      </w:r>
    </w:p>
    <w:p>
      <w:pPr>
        <w:pStyle w:val="BodyText"/>
        <w:rPr/>
      </w:pPr>
      <w:commentRangeStart w:id="36"/>
      <w:r>
        <w:rPr>
          <w:color w:val="000000"/>
        </w:rPr>
        <w:t>Although</w:t>
      </w:r>
      <w:r>
        <w:rPr>
          <w:color w:val="000000"/>
        </w:rPr>
      </w:r>
      <w:commentRangeEnd w:id="36"/>
      <w:r>
        <w:commentReference w:id="36"/>
      </w:r>
      <w:r>
        <w:rPr>
          <w:color w:val="000000"/>
        </w:rPr>
        <w:t xml:space="preserve"> the α-branch biosynthesis pathway is still unknow there are some </w:t>
      </w:r>
      <w:del w:id="483" w:author="Mercedes García" w:date="2023-11-09T19:47:00Z">
        <w:r>
          <w:rPr>
            <w:color w:val="000000"/>
          </w:rPr>
          <w:delText>hypothesis</w:delText>
        </w:r>
      </w:del>
      <w:ins w:id="484" w:author="Mercedes García" w:date="2023-11-09T19:47:00Z">
        <w:r>
          <w:rPr>
            <w:color w:val="000000"/>
          </w:rPr>
          <w:t>hypotheses</w:t>
        </w:r>
      </w:ins>
      <w:r>
        <w:rPr>
          <w:color w:val="000000"/>
        </w:rPr>
        <w:t xml:space="preserve"> about the inter-conversion of lut</w:t>
      </w:r>
      <w:del w:id="485" w:author="Mercedes García" w:date="2023-11-09T19:47:00Z">
        <w:r>
          <w:rPr>
            <w:color w:val="000000"/>
          </w:rPr>
          <w:delText>h</w:delText>
        </w:r>
      </w:del>
      <w:r>
        <w:rPr>
          <w:color w:val="000000"/>
        </w:rPr>
        <w:t>ein-prasinoxanthin (Egeland et al., 1997)</w:t>
      </w:r>
      <w:r>
        <w:rPr>
          <w:i/>
          <w:iCs/>
          <w:color w:val="000000"/>
        </w:rPr>
        <w:t>⁠</w:t>
      </w:r>
      <w:r>
        <w:rPr>
          <w:rFonts w:ascii="serif" w:hAnsi="serif"/>
          <w:i/>
          <w:iCs/>
          <w:color w:val="000000"/>
        </w:rPr>
        <w:t xml:space="preserve">. </w:t>
      </w:r>
      <w:r>
        <w:rPr>
          <w:color w:val="000000"/>
        </w:rPr>
        <w:t xml:space="preserve">This could </w:t>
      </w:r>
      <w:ins w:id="486" w:author="Mercedes García" w:date="2023-11-09T19:48:00Z">
        <w:r>
          <w:rPr>
            <w:color w:val="000000"/>
          </w:rPr>
          <w:t xml:space="preserve">be </w:t>
        </w:r>
      </w:ins>
      <w:r>
        <w:rPr>
          <w:color w:val="000000"/>
        </w:rPr>
        <w:t xml:space="preserve">supported by our results in </w:t>
      </w:r>
      <w:r>
        <w:rPr>
          <w:i/>
          <w:iCs/>
          <w:color w:val="000000"/>
        </w:rPr>
        <w:t xml:space="preserve">Ostreococcus </w:t>
      </w:r>
      <w:r>
        <w:rPr>
          <w:color w:val="000000"/>
        </w:rPr>
        <w:t>since</w:t>
      </w:r>
      <w:r>
        <w:rPr>
          <w:i/>
          <w:iCs/>
          <w:color w:val="000000"/>
        </w:rPr>
        <w:t xml:space="preserve"> </w:t>
      </w:r>
      <w:r>
        <w:rPr>
          <w:color w:val="000000"/>
        </w:rPr>
        <w:t>the content</w:t>
      </w:r>
      <w:del w:id="487" w:author="Mercedes García" w:date="2023-11-09T19:49:00Z">
        <w:r>
          <w:rPr>
            <w:color w:val="000000"/>
          </w:rPr>
          <w:delText>s</w:delText>
        </w:r>
      </w:del>
      <w:r>
        <w:rPr>
          <w:color w:val="000000"/>
        </w:rPr>
        <w:t xml:space="preserve"> of lut</w:t>
      </w:r>
      <w:del w:id="488" w:author="Mercedes García" w:date="2023-11-09T19:48:00Z">
        <w:r>
          <w:rPr>
            <w:color w:val="000000"/>
          </w:rPr>
          <w:delText>h</w:delText>
        </w:r>
      </w:del>
      <w:r>
        <w:rPr>
          <w:color w:val="000000"/>
        </w:rPr>
        <w:t>ein and prasinoxanthin seem to be linked, not only under irradiance stress</w:t>
      </w:r>
      <w:ins w:id="489" w:author="Mercedes García" w:date="2023-11-09T19:49:00Z">
        <w:r>
          <w:rPr>
            <w:color w:val="000000"/>
          </w:rPr>
          <w:t>,</w:t>
        </w:r>
      </w:ins>
      <w:r>
        <w:rPr>
          <w:color w:val="000000"/>
        </w:rPr>
        <w:t xml:space="preserve"> as it has been described in previous published studies</w:t>
      </w:r>
      <w:ins w:id="490" w:author="Mercedes García" w:date="2023-11-09T19:49:00Z">
        <w:r>
          <w:rPr>
            <w:color w:val="000000"/>
          </w:rPr>
          <w:t xml:space="preserve"> (CITA)</w:t>
        </w:r>
      </w:ins>
      <w:r>
        <w:rPr>
          <w:color w:val="000000"/>
        </w:rPr>
        <w:t>, but under different photoperiods as well.</w:t>
      </w:r>
      <w:ins w:id="491" w:author="Mercedes García" w:date="2023-11-09T19:48:00Z">
        <w:r>
          <w:rPr>
            <w:color w:val="000000"/>
          </w:rPr>
          <w:t xml:space="preserve"> </w:t>
        </w:r>
      </w:ins>
      <w:r>
        <w:rPr>
          <w:color w:val="000000"/>
        </w:rPr>
        <w:t xml:space="preserve">However, </w:t>
      </w:r>
      <w:del w:id="492" w:author="Mercedes García" w:date="2023-11-09T19:50:00Z">
        <w:r>
          <w:rPr>
            <w:color w:val="000000"/>
          </w:rPr>
          <w:delText>The</w:delText>
        </w:r>
      </w:del>
      <w:ins w:id="493" w:author="Mercedes García" w:date="2023-11-09T19:50:00Z">
        <w:r>
          <w:rPr>
            <w:color w:val="000000"/>
          </w:rPr>
          <w:t>the</w:t>
        </w:r>
      </w:ins>
      <w:r>
        <w:rPr>
          <w:color w:val="000000"/>
        </w:rPr>
        <w:t xml:space="preserve"> enzymes involved in the interconversion of these carotenoids remain to be identified, and a comparison of their gene expression and protein accumulation was not feasible in this study. In summary, </w:t>
      </w:r>
      <w:r>
        <w:rPr>
          <w:i/>
          <w:iCs/>
          <w:color w:val="000000"/>
        </w:rPr>
        <w:t>Ostreococcus tauri</w:t>
      </w:r>
      <w:r>
        <w:rPr>
          <w:color w:val="000000"/>
        </w:rPr>
        <w:t xml:space="preserve"> carotenogenesis present the common characteristics of a process regulated by the circadian clock, as being able to adapt to different photoperiods and presenting an anticipation to </w:t>
      </w:r>
      <w:del w:id="494" w:author="Mercedes García" w:date="2023-11-09T19:54:00Z">
        <w:r>
          <w:rPr>
            <w:color w:val="000000"/>
          </w:rPr>
          <w:delText>dieD</w:delText>
        </w:r>
      </w:del>
      <w:del w:id="495" w:author="Mercedes García" w:date="2023-11-10T08:15:00Z">
        <w:r>
          <w:rPr>
            <w:color w:val="000000"/>
          </w:rPr>
          <w:delText>iurnal</w:delText>
        </w:r>
      </w:del>
      <w:ins w:id="496" w:author="Mercedes García" w:date="2023-11-10T08:15:00Z">
        <w:r>
          <w:rPr>
            <w:color w:val="000000"/>
          </w:rPr>
          <w:t>diel</w:t>
        </w:r>
      </w:ins>
      <w:r>
        <w:rPr>
          <w:color w:val="000000"/>
        </w:rPr>
        <w:t xml:space="preserve"> changes</w:t>
      </w:r>
      <w:del w:id="497" w:author="Mercedes García" w:date="2023-11-09T20:00:00Z">
        <w:r>
          <w:rPr>
            <w:color w:val="000000"/>
          </w:rPr>
          <w:delText xml:space="preserve"> in the transcriptome encoding enzymes of starch metabolism provide evidence for both transcriptional and posttranscriptional regulation of starch metabolism in Arabidopsis leaves l cyclic changes</w:delText>
        </w:r>
      </w:del>
      <w:r>
        <w:rPr/>
        <w:commentReference w:id="37"/>
      </w:r>
      <w:r>
        <w:rPr>
          <w:color w:val="000000"/>
        </w:rPr>
        <w:t xml:space="preserve">. However, content in carotenoids seem to also depend on other regulatory pathways besides the circadian clock, as some of the changes observed under the photoperiods studied </w:t>
      </w:r>
      <w:commentRangeStart w:id="38"/>
      <w:r>
        <w:rPr>
          <w:color w:val="000000"/>
        </w:rPr>
        <w:t>align with high and low irradiance experiment results</w:t>
      </w:r>
      <w:r>
        <w:rPr>
          <w:color w:val="000000"/>
        </w:rPr>
      </w:r>
      <w:commentRangeEnd w:id="38"/>
      <w:r>
        <w:commentReference w:id="38"/>
      </w:r>
      <w:r>
        <w:rPr>
          <w:color w:val="000000"/>
        </w:rPr>
        <w:t>.</w:t>
      </w:r>
      <w:commentRangeStart w:id="40"/>
      <w:r>
        <w:rPr/>
        <w:commentReference w:id="39"/>
      </w:r>
      <w:commentRangeEnd w:id="40"/>
      <w:r>
        <w:commentReference w:id="40"/>
      </w:r>
      <w:r>
        <w:rPr/>
      </w:r>
    </w:p>
    <w:p>
      <w:pPr>
        <w:pStyle w:val="Heading4"/>
        <w:numPr>
          <w:ilvl w:val="3"/>
          <w:numId w:val="2"/>
        </w:numPr>
        <w:rPr/>
      </w:pPr>
      <w:bookmarkStart w:id="13" w:name="__RefHeading___Toc159205_1321023682"/>
      <w:bookmarkEnd w:id="13"/>
      <w:r>
        <w:rPr/>
        <w:t>Nitrate assimilation under diurnal and seasonal cycles in Ostreococcus tauri</w:t>
      </w:r>
    </w:p>
    <w:p>
      <w:pPr>
        <w:pStyle w:val="BodyText"/>
        <w:rPr>
          <w:sz w:val="12"/>
          <w:szCs w:val="12"/>
        </w:rPr>
      </w:pPr>
      <w:r>
        <w:rPr>
          <w:sz w:val="12"/>
          <w:szCs w:val="12"/>
        </w:rPr>
      </w:r>
    </w:p>
    <w:p>
      <w:pPr>
        <w:pStyle w:val="BodyText"/>
        <w:rPr/>
      </w:pPr>
      <w:del w:id="498" w:author="Mercedes García" w:date="2023-11-09T20:05:00Z">
        <w:r>
          <w:rPr/>
          <w:delText xml:space="preserve">The macroelement </w:delText>
        </w:r>
      </w:del>
      <w:ins w:id="499" w:author="Mercedes García" w:date="2023-11-09T20:05:00Z">
        <w:r>
          <w:rPr/>
          <w:t>N</w:t>
        </w:r>
      </w:ins>
      <w:del w:id="500" w:author="Mercedes García" w:date="2023-11-09T20:05:00Z">
        <w:r>
          <w:rPr/>
          <w:delText>n</w:delText>
        </w:r>
      </w:del>
      <w:r>
        <w:rPr/>
        <w:t xml:space="preserve">itrogen is </w:t>
      </w:r>
      <w:del w:id="501" w:author="Mercedes García" w:date="2023-11-09T20:05:00Z">
        <w:r>
          <w:rPr/>
          <w:delText xml:space="preserve">also </w:delText>
        </w:r>
      </w:del>
      <w:r>
        <w:rPr/>
        <w:t xml:space="preserve">an essential component in biomolecules </w:t>
      </w:r>
      <w:del w:id="502" w:author="Mercedes García" w:date="2023-11-09T20:05:00Z">
        <w:r>
          <w:rPr/>
          <w:delText>of great importance</w:delText>
        </w:r>
      </w:del>
      <w:r>
        <w:rPr/>
        <w:t xml:space="preserve"> for all living beings. In the atmosphere, N</w:t>
      </w:r>
      <w:r>
        <w:rPr>
          <w:vertAlign w:val="subscript"/>
        </w:rPr>
        <w:t>2</w:t>
      </w:r>
      <w:r>
        <w:rPr/>
        <w:t xml:space="preserve"> is the most abundant form of nitrogen. This gas is dissolved in water ecosystems but is inaccessible for microalgae</w:t>
      </w:r>
      <w:ins w:id="503" w:author="Mercedes García" w:date="2023-11-10T08:09:00Z">
        <w:r>
          <w:rPr/>
          <w:t xml:space="preserve">. </w:t>
        </w:r>
      </w:ins>
      <w:del w:id="504" w:author="Mercedes García" w:date="2023-11-10T08:09:00Z">
        <w:r>
          <w:rPr/>
          <w:delText xml:space="preserve">, it can only be used by fixing bacteria like </w:delText>
        </w:r>
      </w:del>
      <w:del w:id="505" w:author="Mercedes García" w:date="2023-11-10T08:09:00Z">
        <w:r>
          <w:rPr>
            <w:i/>
            <w:iCs/>
          </w:rPr>
          <w:delText>Synechococcus</w:delText>
        </w:r>
      </w:del>
      <w:del w:id="506" w:author="Mercedes García" w:date="2023-11-10T08:09:00Z">
        <w:r>
          <w:rPr/>
          <w:delText>.</w:delText>
        </w:r>
      </w:del>
      <w:r>
        <w:rPr/>
        <w:commentReference w:id="41"/>
      </w:r>
      <w:del w:id="507" w:author="Mercedes García" w:date="2023-11-10T08:09:00Z">
        <w:r>
          <w:rPr/>
          <w:delText xml:space="preserve"> </w:delText>
        </w:r>
      </w:del>
      <w:r>
        <w:rPr/>
        <w:t xml:space="preserve">In fact, nitrogen is a major limiting nutrient of marine phytoplankton (Barros et al., 2005; Mittag, 2001; Sanz-Luque et al., 2015)⁠.  </w:t>
      </w:r>
    </w:p>
    <w:p>
      <w:pPr>
        <w:pStyle w:val="BodyText"/>
        <w:rPr/>
      </w:pPr>
      <w:r>
        <w:rPr>
          <w:i/>
          <w:iCs/>
        </w:rPr>
        <w:t>O. tauri</w:t>
      </w:r>
      <w:r>
        <w:rPr/>
        <w:t xml:space="preserve"> have developed competitive mechanisms to ensure nitrogen assimilation in the marine ecosystem. It can grow on nitrate, ammonium</w:t>
      </w:r>
      <w:del w:id="508" w:author="Mercedes García" w:date="2023-11-10T08:10:00Z">
        <w:r>
          <w:rPr/>
          <w:delText>,</w:delText>
        </w:r>
      </w:del>
      <w:r>
        <w:rPr/>
        <w:t xml:space="preserve"> and urea, and complete sets of genes allowing transport and assimilation of these substrates have been identified in its genome (Blanc-Mathieu et al., 2014; Derelle et al., 2006)⁠. </w:t>
      </w:r>
      <w:del w:id="509" w:author="Mercedes García" w:date="2023-11-10T08:12:00Z">
        <w:r>
          <w:rPr/>
          <w:delText xml:space="preserve">Specifically, in the growth media used during this work, nitrate was the main nitrogen source (Table 2). </w:delText>
        </w:r>
      </w:del>
      <w:r>
        <w:rPr/>
        <w:t xml:space="preserve">In the previous chapters of this thesis, nitrate assimilation has been identified as one of the biological processes which genes and proteins present significant rhythmic profiles under diurnal cycles, </w:t>
      </w:r>
      <w:del w:id="510" w:author="Mercedes García" w:date="2023-11-10T08:13:00Z">
        <w:r>
          <w:rPr/>
          <w:delText xml:space="preserve">as well as one of the processes </w:delText>
        </w:r>
      </w:del>
      <w:r>
        <w:rPr/>
        <w:t>with larger offset between gene expression and translation. In this section, enzymatic activit</w:t>
      </w:r>
      <w:ins w:id="511" w:author="Mercedes García" w:date="2023-11-10T08:13:00Z">
        <w:r>
          <w:rPr/>
          <w:t>y</w:t>
        </w:r>
      </w:ins>
      <w:del w:id="512" w:author="Mercedes García" w:date="2023-11-10T08:13:00Z">
        <w:r>
          <w:rPr/>
          <w:delText>ies</w:delText>
        </w:r>
      </w:del>
      <w:r>
        <w:rPr/>
        <w:t xml:space="preserve"> of two of the main enzymes involved in the nitrate assimilation pathway </w:t>
      </w:r>
      <w:del w:id="513" w:author="Mercedes García" w:date="2023-11-10T08:14:00Z">
        <w:r>
          <w:rPr/>
          <w:delText>a</w:delText>
        </w:r>
      </w:del>
      <w:ins w:id="514" w:author="Mercedes García" w:date="2023-11-10T08:14:00Z">
        <w:r>
          <w:rPr/>
          <w:t>we</w:t>
        </w:r>
      </w:ins>
      <w:r>
        <w:rPr/>
        <w:t>re integrated with the transcript and protein abundance profiles of the complete pathway. Th</w:t>
      </w:r>
      <w:ins w:id="515" w:author="Mercedes García" w:date="2023-11-10T08:14:00Z">
        <w:r>
          <w:rPr/>
          <w:t>e</w:t>
        </w:r>
      </w:ins>
      <w:del w:id="516" w:author="Mercedes García" w:date="2023-11-10T08:14:00Z">
        <w:r>
          <w:rPr/>
          <w:delText>i</w:delText>
        </w:r>
      </w:del>
      <w:r>
        <w:rPr/>
        <w:t>s</w:t>
      </w:r>
      <w:ins w:id="517" w:author="Mercedes García" w:date="2023-11-10T08:14:00Z">
        <w:r>
          <w:rPr/>
          <w:t>e</w:t>
        </w:r>
      </w:ins>
      <w:r>
        <w:rPr/>
        <w:t xml:space="preserve"> results g</w:t>
      </w:r>
      <w:ins w:id="518" w:author="Mercedes García" w:date="2023-11-10T08:14:00Z">
        <w:r>
          <w:rPr/>
          <w:t>a</w:t>
        </w:r>
      </w:ins>
      <w:del w:id="519" w:author="Mercedes García" w:date="2023-11-10T08:14:00Z">
        <w:r>
          <w:rPr/>
          <w:delText>i</w:delText>
        </w:r>
      </w:del>
      <w:r>
        <w:rPr/>
        <w:t>ve new insights on the adaptive response of this assimilation process to seasonal variations in diel cycles and its implications for optimizing nutrient uptake and metabolism.</w:t>
      </w:r>
    </w:p>
    <w:p>
      <w:pPr>
        <w:pStyle w:val="Heading5"/>
        <w:numPr>
          <w:ilvl w:val="4"/>
          <w:numId w:val="2"/>
        </w:numPr>
        <w:rPr/>
      </w:pPr>
      <w:bookmarkStart w:id="14" w:name="__RefHeading___Toc159207_1321023682"/>
      <w:bookmarkEnd w:id="14"/>
      <w:r>
        <w:rPr/>
        <w:t>Integration of key enzyme activities from nitrate assimilation pathway with multi-omic data</w:t>
      </w:r>
    </w:p>
    <w:p>
      <w:pPr>
        <w:pStyle w:val="BodyText"/>
        <w:rPr/>
      </w:pPr>
      <w:r>
        <w:rPr/>
        <w:t>Nitrate is first transported into the cell by Nitrate Transporters 2 and 3 (NRT2, ostta10g00950 and NRT3, ostta10g00940), followed by its reduction to nitrite by Nitrate Reductase (NR, ostta10g00920). Nitrite is further reduced to ammonia by Nitrite Reductase (NIR, ostta10g00930). The central part of nitrate assimilation is played by the Glutamine Synthetase (GS, ostta01g05020) and Glutamine Oxoglutarate Aminotransferase (GOGAT, ostta14g01900) cycle, which converts inorganic nitrogen, ammonia, into glutamine and glutamate (Fig. 41-A), a central precursor for the biosynthesis of nitrogen-containing compounds such as amino acids and nucleotides</w:t>
      </w:r>
      <w:del w:id="520" w:author="Mercedes García" w:date="2023-11-10T08:17:00Z">
        <w:r>
          <w:rPr/>
          <w:delText>.</w:delText>
        </w:r>
      </w:del>
      <w:r>
        <w:rPr/>
        <w:t xml:space="preserve"> (Sanz-Luque et al., 2015)⁠.</w:t>
      </w:r>
    </w:p>
    <w:p>
      <w:pPr>
        <w:pStyle w:val="BodyText"/>
        <w:rPr/>
      </w:pPr>
      <w:r>
        <w:rPr/>
      </w:r>
    </w:p>
    <w:p>
      <w:pPr>
        <w:pStyle w:val="BodyText"/>
        <w:rPr/>
      </w:pPr>
      <w:r>
        <w:rPr/>
        <w:t xml:space="preserve">During summer photoperiod, gene expression profiles of NRT2/3, NR and NIR reached their maximum at dawn (ZT0), while their protein abundances peaked 8 hours later at midday (ZT8), coinciding with the time point of maximum light irradiance. GS and GOGAT gene expression and protein abundance profiles </w:t>
      </w:r>
      <w:del w:id="521" w:author="Mercedes García" w:date="2023-11-10T08:18:00Z">
        <w:r>
          <w:rPr/>
          <w:delText>a</w:delText>
        </w:r>
      </w:del>
      <w:ins w:id="522" w:author="Mercedes García" w:date="2023-11-10T08:18:00Z">
        <w:r>
          <w:rPr/>
          <w:t>we</w:t>
        </w:r>
      </w:ins>
      <w:r>
        <w:rPr/>
        <w:t xml:space="preserve">re almost coincident, reaching their maximum at the beginning of the day (ZT4) without noticeable temporal offsets between them. </w:t>
      </w:r>
    </w:p>
    <w:p>
      <w:pPr>
        <w:pStyle w:val="BodyText"/>
        <w:rPr/>
      </w:pPr>
      <w:r>
        <w:rPr/>
        <mc:AlternateContent>
          <mc:Choice Requires="wps">
            <w:drawing>
              <wp:anchor behindDoc="0" distT="0" distB="0" distL="0" distR="0" simplePos="0" locked="0" layoutInCell="0" allowOverlap="1" relativeHeight="17" wp14:anchorId="6590BBC0">
                <wp:simplePos x="0" y="0"/>
                <wp:positionH relativeFrom="column">
                  <wp:posOffset>110490</wp:posOffset>
                </wp:positionH>
                <wp:positionV relativeFrom="paragraph">
                  <wp:posOffset>14605</wp:posOffset>
                </wp:positionV>
                <wp:extent cx="5715635" cy="3927475"/>
                <wp:effectExtent l="0" t="0" r="0" b="0"/>
                <wp:wrapTopAndBottom/>
                <wp:docPr id="9" name="Marco41"/>
                <a:graphic xmlns:a="http://schemas.openxmlformats.org/drawingml/2006/main">
                  <a:graphicData uri="http://schemas.microsoft.com/office/word/2010/wordprocessingShape">
                    <wps:wsp>
                      <wps:cNvSpPr/>
                      <wps:spPr>
                        <a:xfrm>
                          <a:off x="0" y="0"/>
                          <a:ext cx="5715720" cy="3927600"/>
                        </a:xfrm>
                        <a:prstGeom prst="rect">
                          <a:avLst/>
                        </a:prstGeom>
                        <a:solidFill>
                          <a:srgbClr val="ffffff"/>
                        </a:solidFill>
                        <a:ln w="0">
                          <a:noFill/>
                        </a:ln>
                      </wps:spPr>
                      <wps:style>
                        <a:lnRef idx="0"/>
                        <a:fillRef idx="0"/>
                        <a:effectRef idx="0"/>
                        <a:fontRef idx="minor"/>
                      </wps:style>
                      <wps:txbx>
                        <w:txbxContent>
                          <w:p>
                            <w:pPr>
                              <w:pStyle w:val="Figura"/>
                              <w:suppressLineNumbers/>
                              <w:spacing w:before="120" w:after="120"/>
                              <w:rPr/>
                            </w:pPr>
                            <w:r>
                              <w:rPr>
                                <w:color w:val="000000"/>
                              </w:rPr>
                              <w:t xml:space="preserve">Figure 41: </w:t>
                            </w:r>
                            <w:r>
                              <w:rPr>
                                <w:b/>
                                <w:bCs/>
                                <w:color w:val="000000"/>
                              </w:rPr>
                              <w:t>Multi-omics integration of nitrate assimilation pathway.</w:t>
                            </w:r>
                            <w:r>
                              <w:rPr>
                                <w:color w:val="000000"/>
                              </w:rPr>
                              <w:t xml:space="preserve"> Schematic nitrate assimilation pathway  and list of the gene IDs involved including protein abundance and gene expression profiles of each enzyme. </w:t>
                            </w:r>
                          </w:p>
                          <w:p>
                            <w:pPr>
                              <w:pStyle w:val="Figura"/>
                              <w:spacing w:before="120" w:after="120"/>
                              <w:rPr>
                                <w:b/>
                                <w:bCs/>
                                <w:sz w:val="16"/>
                                <w:szCs w:val="16"/>
                              </w:rPr>
                            </w:pPr>
                            <w:r>
                              <w:rPr>
                                <w:color w:val="000000"/>
                              </w:rPr>
                            </w:r>
                          </w:p>
                        </w:txbxContent>
                      </wps:txbx>
                      <wps:bodyPr lIns="0" rIns="0" tIns="0" bIns="0" anchor="t">
                        <a:noAutofit/>
                      </wps:bodyPr>
                    </wps:wsp>
                  </a:graphicData>
                </a:graphic>
              </wp:anchor>
            </w:drawing>
          </mc:Choice>
          <mc:Fallback>
            <w:pict>
              <v:rect id="shape_0" ID="Marco41" path="m0,0l-2147483645,0l-2147483645,-2147483646l0,-2147483646xe" fillcolor="white" stroked="f" o:allowincell="f" style="position:absolute;margin-left:8.7pt;margin-top:1.15pt;width:450pt;height:309.2pt;mso-wrap-style:square;v-text-anchor:top" wp14:anchorId="6590BBC0">
                <v:fill o:detectmouseclick="t" type="solid" color2="black"/>
                <v:stroke color="#3465a4" joinstyle="round" endcap="flat"/>
                <v:textbox>
                  <w:txbxContent>
                    <w:p>
                      <w:pPr>
                        <w:pStyle w:val="Figura"/>
                        <w:suppressLineNumbers/>
                        <w:spacing w:before="120" w:after="120"/>
                        <w:rPr/>
                      </w:pPr>
                      <w:r>
                        <w:rPr>
                          <w:color w:val="000000"/>
                        </w:rPr>
                        <w:t xml:space="preserve">Figure 41: </w:t>
                      </w:r>
                      <w:r>
                        <w:rPr>
                          <w:b/>
                          <w:bCs/>
                          <w:color w:val="000000"/>
                        </w:rPr>
                        <w:t>Multi-omics integration of nitrate assimilation pathway.</w:t>
                      </w:r>
                      <w:r>
                        <w:rPr>
                          <w:color w:val="000000"/>
                        </w:rPr>
                        <w:t xml:space="preserve"> Schematic nitrate assimilation pathway  and list of the gene IDs involved including protein abundance and gene expression profiles of each enzyme. </w:t>
                      </w:r>
                    </w:p>
                    <w:p>
                      <w:pPr>
                        <w:pStyle w:val="Figura"/>
                        <w:spacing w:before="120" w:after="120"/>
                        <w:rPr>
                          <w:b/>
                          <w:bCs/>
                          <w:sz w:val="16"/>
                          <w:szCs w:val="16"/>
                        </w:rPr>
                      </w:pPr>
                      <w:r>
                        <w:rPr>
                          <w:color w:val="000000"/>
                        </w:rPr>
                      </w:r>
                    </w:p>
                  </w:txbxContent>
                </v:textbox>
                <w10:wrap type="topAndBottom"/>
              </v:rect>
            </w:pict>
          </mc:Fallback>
        </mc:AlternateContent>
        <w:t xml:space="preserve">However, a </w:t>
      </w:r>
      <w:commentRangeStart w:id="42"/>
      <w:r>
        <w:rPr/>
        <w:t>slight</w:t>
      </w:r>
      <w:r>
        <w:rPr/>
      </w:r>
      <w:commentRangeEnd w:id="42"/>
      <w:r>
        <w:commentReference w:id="42"/>
      </w:r>
      <w:r>
        <w:rPr/>
        <w:t xml:space="preserve"> </w:t>
      </w: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15000" cy="3749675"/>
            <wp:effectExtent l="0" t="0" r="0" b="0"/>
            <wp:wrapSquare wrapText="largest"/>
            <wp:docPr id="10" name="Forma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a2" descr="Diagrama, Esquemático&#10;&#10;Descripción generada automáticamente"/>
                    <pic:cNvPicPr>
                      <a:picLocks noChangeAspect="1" noChangeArrowheads="1"/>
                    </pic:cNvPicPr>
                  </pic:nvPicPr>
                  <pic:blipFill>
                    <a:blip r:embed="rId19"/>
                    <a:stretch>
                      <a:fillRect/>
                    </a:stretch>
                  </pic:blipFill>
                  <pic:spPr bwMode="auto">
                    <a:xfrm>
                      <a:off x="0" y="0"/>
                      <a:ext cx="5715000" cy="3749675"/>
                    </a:xfrm>
                    <a:prstGeom prst="rect">
                      <a:avLst/>
                    </a:prstGeom>
                  </pic:spPr>
                </pic:pic>
              </a:graphicData>
            </a:graphic>
          </wp:anchor>
        </w:drawing>
      </w:r>
      <w:r>
        <w:rPr/>
        <w:t xml:space="preserve">increase in protein abundance was detected at the end of the day (ZT12) for both GS and GOGAT </w:t>
      </w:r>
      <w:commentRangeStart w:id="43"/>
      <w:r>
        <w:rPr/>
        <w:t xml:space="preserve">(Fig. 41). </w:t>
      </w:r>
      <w:commentRangeEnd w:id="43"/>
      <w:r>
        <w:commentReference w:id="43"/>
      </w:r>
      <w:r>
        <w:rPr/>
      </w:r>
    </w:p>
    <w:p>
      <w:pPr>
        <w:pStyle w:val="BodyText"/>
        <w:rPr/>
      </w:pPr>
      <w:r>
        <w:rPr/>
        <w:t>In contrast, under winter photoperiod, all genes encoding the transporters and enzymes involved in nitrate assimilation showed their maximum expression level during the first part of the night (</w:t>
      </w:r>
      <w:commentRangeStart w:id="44"/>
      <w:r>
        <w:rPr/>
        <w:t>ZT12</w:t>
      </w:r>
      <w:r>
        <w:rPr/>
      </w:r>
      <w:commentRangeEnd w:id="44"/>
      <w:r>
        <w:commentReference w:id="44"/>
      </w:r>
      <w:r>
        <w:rPr/>
        <w:t>-ZT16), preceding their protein abundance peaks at dawn (ZT0) or midday (ZT4) by 8 hours or more. Notably, GOGAT gene expression displayed a bimodal pattern under SD conditions, maintaining the peak observed under LD at ZT4 besides the new peak at ZT20. Therefore, GOGAT gene expression constitutes an example of the emergence of complex expression patterns under summer photoperiod consisting of two gene expression peaks per day (Fig. 41).</w:t>
      </w:r>
    </w:p>
    <w:p>
      <w:pPr>
        <w:pStyle w:val="BodyText"/>
        <w:rPr/>
      </w:pPr>
      <w:r>
        <w:rPr/>
        <w:t xml:space="preserve">Circadian oscillations in expression and activity of the first enzyme of this pathway (NR) have been described in </w:t>
      </w:r>
      <w:r>
        <w:rPr>
          <w:i/>
          <w:iCs/>
        </w:rPr>
        <w:t>Arabidopsis</w:t>
      </w:r>
      <w:r>
        <w:rPr/>
        <w:t xml:space="preserve"> and other crop plants as maize or tomato (Lillo et al., 2001; Lillo &amp; Ruoff, 1989; Tucker et al., 2004; Z. Yang &amp; Midmore, 2005)⁠. In fact, light is apparently an important factor for NR to maintain its rhythmic behavior. Rhythms in NR activity or NR gene expression profiles were shown to persist only in continuous light in plants (Lillo et al., 2001; Lillo &amp; Ruoff, 1989)⁠. These results are in agreement with the transcriptomic data obtained in this work, where NR gene expression rhythmic profiles, as well as other enzymes involved in this pathway, are maintained only under light-dark cycles and constant light.</w:t>
      </w:r>
    </w:p>
    <w:p>
      <w:pPr>
        <w:pStyle w:val="BodyText"/>
        <w:rPr/>
      </w:pPr>
      <w:r>
        <w:rPr/>
        <w:t xml:space="preserve">To validate these results, the enzymatic </w:t>
      </w:r>
      <w:del w:id="523" w:author="Mercedes García" w:date="2023-11-10T08:27:00Z">
        <w:r>
          <w:rPr/>
          <w:delText xml:space="preserve">activities </w:delText>
        </w:r>
      </w:del>
      <w:ins w:id="524" w:author="Mercedes García" w:date="2023-11-10T08:27:00Z">
        <w:r>
          <w:rPr/>
          <w:t xml:space="preserve">activity </w:t>
        </w:r>
      </w:ins>
      <w:r>
        <w:rPr/>
        <w:t xml:space="preserve">of NR and GS are measured throughout complete diel cycles under summer and winter photoperiods. These measurements presented a significant rhythmic profile with a p-value lower than </w:t>
      </w:r>
      <w:commentRangeStart w:id="45"/>
      <w:commentRangeStart w:id="46"/>
      <w:r>
        <w:rPr/>
        <w:t>0.05</w:t>
      </w:r>
      <w:r>
        <w:rPr/>
      </w:r>
      <w:commentRangeEnd w:id="46"/>
      <w:r>
        <w:commentReference w:id="46"/>
      </w:r>
      <w:r>
        <w:rPr/>
      </w:r>
      <w:commentRangeEnd w:id="45"/>
      <w:r>
        <w:commentReference w:id="45"/>
      </w:r>
      <w:r>
        <w:rPr/>
        <w:t xml:space="preserve"> and </w:t>
      </w:r>
      <w:commentRangeStart w:id="47"/>
      <w:r>
        <w:rPr/>
        <w:t>an almost non-existent offset between their protein abundance profiles and their activity profiles was found</w:t>
      </w:r>
      <w:r>
        <w:rPr/>
      </w:r>
      <w:commentRangeEnd w:id="47"/>
      <w:r>
        <w:commentReference w:id="47"/>
      </w:r>
      <w:r>
        <w:rPr/>
        <w:t xml:space="preserve"> (Fig. 42). </w:t>
      </w:r>
    </w:p>
    <w:p>
      <w:pPr>
        <w:pStyle w:val="BodyText"/>
        <w:rPr/>
      </w:pPr>
      <w:r>
        <w:rPr/>
      </w:r>
    </w:p>
    <w:p>
      <w:pPr>
        <w:pStyle w:val="BodyText"/>
        <w:rPr/>
      </w:pPr>
      <w:r>
        <w:rPr/>
      </w:r>
    </w:p>
    <w:p>
      <w:pPr>
        <w:pStyle w:val="BodyText"/>
        <w:rPr/>
      </w:pPr>
      <w:r>
        <w:rPr/>
        <mc:AlternateContent>
          <mc:Choice Requires="wps">
            <w:drawing>
              <wp:anchor behindDoc="0" distT="0" distB="0" distL="0" distR="0" simplePos="0" locked="0" layoutInCell="0" allowOverlap="1" relativeHeight="22" wp14:anchorId="66A011AC">
                <wp:simplePos x="0" y="0"/>
                <wp:positionH relativeFrom="column">
                  <wp:posOffset>948690</wp:posOffset>
                </wp:positionH>
                <wp:positionV relativeFrom="paragraph">
                  <wp:posOffset>-102870</wp:posOffset>
                </wp:positionV>
                <wp:extent cx="3985895" cy="5017770"/>
                <wp:effectExtent l="0" t="0" r="0" b="0"/>
                <wp:wrapTopAndBottom/>
                <wp:docPr id="11" name="Marco42"/>
                <a:graphic xmlns:a="http://schemas.openxmlformats.org/drawingml/2006/main">
                  <a:graphicData uri="http://schemas.microsoft.com/office/word/2010/wordprocessingShape">
                    <wps:wsp>
                      <wps:cNvSpPr/>
                      <wps:spPr>
                        <a:xfrm>
                          <a:off x="0" y="0"/>
                          <a:ext cx="3985920" cy="5017680"/>
                        </a:xfrm>
                        <a:prstGeom prst="rect">
                          <a:avLst/>
                        </a:prstGeom>
                        <a:solidFill>
                          <a:srgbClr val="ffffff"/>
                        </a:solidFill>
                        <a:ln w="0">
                          <a:noFill/>
                        </a:ln>
                      </wps:spPr>
                      <wps:style>
                        <a:lnRef idx="0"/>
                        <a:fillRef idx="0"/>
                        <a:effectRef idx="0"/>
                        <a:fontRef idx="minor"/>
                      </wps:style>
                      <wps:txbx>
                        <w:txbxContent>
                          <w:p>
                            <w:pPr>
                              <w:pStyle w:val="Figura"/>
                              <w:suppressLineNumbers/>
                              <w:spacing w:before="120" w:after="120"/>
                              <w:rPr/>
                            </w:pPr>
                            <w:r>
                              <w:rPr>
                                <w:color w:val="000000"/>
                              </w:rPr>
                              <w:drawing>
                                <wp:inline distT="0" distB="0" distL="0" distR="0">
                                  <wp:extent cx="3985260" cy="3538855"/>
                                  <wp:effectExtent l="0" t="0" r="0" b="0"/>
                                  <wp:docPr id="13"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2" descr=""/>
                                          <pic:cNvPicPr>
                                            <a:picLocks noChangeAspect="1" noChangeArrowheads="1"/>
                                          </pic:cNvPicPr>
                                        </pic:nvPicPr>
                                        <pic:blipFill>
                                          <a:blip r:embed="rId20"/>
                                          <a:stretch>
                                            <a:fillRect/>
                                          </a:stretch>
                                        </pic:blipFill>
                                        <pic:spPr bwMode="auto">
                                          <a:xfrm>
                                            <a:off x="0" y="0"/>
                                            <a:ext cx="3985260" cy="3538855"/>
                                          </a:xfrm>
                                          <a:prstGeom prst="rect">
                                            <a:avLst/>
                                          </a:prstGeom>
                                        </pic:spPr>
                                      </pic:pic>
                                    </a:graphicData>
                                  </a:graphic>
                                </wp:inline>
                              </w:drawing>
                            </w:r>
                            <w:r>
                              <w:rPr>
                                <w:color w:val="000000"/>
                              </w:rPr>
                              <w:t xml:space="preserve">Figure 42. </w:t>
                            </w:r>
                            <w:r>
                              <w:rPr>
                                <w:b/>
                                <w:bCs/>
                                <w:color w:val="000000"/>
                              </w:rPr>
                              <w:t xml:space="preserve">NR and GS rhythmic activity compared with its proteomic and transcriptomic data generated. </w:t>
                            </w:r>
                            <w:r>
                              <w:rPr>
                                <w:color w:val="000000"/>
                              </w:rPr>
                              <w:t xml:space="preserve">Transcript (lighter color) and protein (darker color) abundance profiles for Nitrate reductase (NR, left) and Glutamine Synthetase (GS, right) under LD conditions (top, blue) and SD conditions (bottom, red). Heatmaps are incorporated below to represent the changes in enzymatic activity of these enzymes. Black represents low activity and </w:t>
                            </w:r>
                            <w:del w:id="525" w:author="Mercedes García" w:date="2023-11-10T08:34:00Z">
                              <w:r>
                                <w:rPr>
                                  <w:color w:val="000000"/>
                                </w:rPr>
                                <w:delText xml:space="preserve">white </w:delText>
                              </w:r>
                            </w:del>
                            <w:ins w:id="526" w:author="Mercedes García" w:date="2023-11-10T08:34:00Z">
                              <w:r>
                                <w:rPr>
                                  <w:color w:val="000000"/>
                                </w:rPr>
                                <w:t xml:space="preserve">yellow??? </w:t>
                              </w:r>
                            </w:ins>
                            <w:r>
                              <w:rPr>
                                <w:color w:val="000000"/>
                              </w:rPr>
                              <w:t>high activity.</w:t>
                            </w:r>
                          </w:p>
                        </w:txbxContent>
                      </wps:txbx>
                      <wps:bodyPr lIns="0" rIns="0" tIns="0" bIns="0" anchor="t">
                        <a:noAutofit/>
                      </wps:bodyPr>
                    </wps:wsp>
                  </a:graphicData>
                </a:graphic>
              </wp:anchor>
            </w:drawing>
          </mc:Choice>
          <mc:Fallback>
            <w:pict>
              <v:rect id="shape_0" ID="Marco42" path="m0,0l-2147483645,0l-2147483645,-2147483646l0,-2147483646xe" fillcolor="white" stroked="f" o:allowincell="f" style="position:absolute;margin-left:74.7pt;margin-top:-8.1pt;width:313.8pt;height:395.05pt;mso-wrap-style:square;v-text-anchor:top" wp14:anchorId="66A011AC">
                <v:fill o:detectmouseclick="t" type="solid" color2="black"/>
                <v:stroke color="#3465a4" joinstyle="round" endcap="flat"/>
                <v:textbox>
                  <w:txbxContent>
                    <w:p>
                      <w:pPr>
                        <w:pStyle w:val="Figura"/>
                        <w:suppressLineNumbers/>
                        <w:spacing w:before="120" w:after="120"/>
                        <w:rPr/>
                      </w:pPr>
                      <w:r>
                        <w:rPr>
                          <w:color w:val="000000"/>
                        </w:rPr>
                        <w:drawing>
                          <wp:inline distT="0" distB="0" distL="0" distR="0">
                            <wp:extent cx="3985260" cy="3538855"/>
                            <wp:effectExtent l="0" t="0" r="0" b="0"/>
                            <wp:docPr id="14"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42" descr=""/>
                                    <pic:cNvPicPr>
                                      <a:picLocks noChangeAspect="1" noChangeArrowheads="1"/>
                                    </pic:cNvPicPr>
                                  </pic:nvPicPr>
                                  <pic:blipFill>
                                    <a:blip r:embed="rId21"/>
                                    <a:stretch>
                                      <a:fillRect/>
                                    </a:stretch>
                                  </pic:blipFill>
                                  <pic:spPr bwMode="auto">
                                    <a:xfrm>
                                      <a:off x="0" y="0"/>
                                      <a:ext cx="3985260" cy="3538855"/>
                                    </a:xfrm>
                                    <a:prstGeom prst="rect">
                                      <a:avLst/>
                                    </a:prstGeom>
                                  </pic:spPr>
                                </pic:pic>
                              </a:graphicData>
                            </a:graphic>
                          </wp:inline>
                        </w:drawing>
                      </w:r>
                      <w:r>
                        <w:rPr>
                          <w:color w:val="000000"/>
                        </w:rPr>
                        <w:t xml:space="preserve">Figure 42. </w:t>
                      </w:r>
                      <w:r>
                        <w:rPr>
                          <w:b/>
                          <w:bCs/>
                          <w:color w:val="000000"/>
                        </w:rPr>
                        <w:t xml:space="preserve">NR and GS rhythmic activity compared with its proteomic and transcriptomic data generated. </w:t>
                      </w:r>
                      <w:r>
                        <w:rPr>
                          <w:color w:val="000000"/>
                        </w:rPr>
                        <w:t xml:space="preserve">Transcript (lighter color) and protein (darker color) abundance profiles for Nitrate reductase (NR, left) and Glutamine Synthetase (GS, right) under LD conditions (top, blue) and SD conditions (bottom, red). Heatmaps are incorporated below to represent the changes in enzymatic activity of these enzymes. Black represents low activity and </w:t>
                      </w:r>
                      <w:del w:id="527" w:author="Mercedes García" w:date="2023-11-10T08:34:00Z">
                        <w:r>
                          <w:rPr>
                            <w:color w:val="000000"/>
                          </w:rPr>
                          <w:delText xml:space="preserve">white </w:delText>
                        </w:r>
                      </w:del>
                      <w:ins w:id="528" w:author="Mercedes García" w:date="2023-11-10T08:34:00Z">
                        <w:r>
                          <w:rPr>
                            <w:color w:val="000000"/>
                          </w:rPr>
                          <w:t xml:space="preserve">yellow??? </w:t>
                        </w:r>
                      </w:ins>
                      <w:r>
                        <w:rPr>
                          <w:color w:val="000000"/>
                        </w:rPr>
                        <w:t>high activity.</w:t>
                      </w:r>
                    </w:p>
                  </w:txbxContent>
                </v:textbox>
                <w10:wrap type="topAndBottom"/>
              </v:rect>
            </w:pict>
          </mc:Fallback>
        </mc:AlternateContent>
      </w:r>
    </w:p>
    <w:p>
      <w:pPr>
        <w:pStyle w:val="BodyText"/>
        <w:rPr/>
      </w:pPr>
      <w:r>
        <w:rPr/>
        <w:t xml:space="preserve">The huge transcriptomic anticipation observed </w:t>
      </w:r>
      <w:ins w:id="529" w:author="Mercedes García" w:date="2023-11-10T08:35:00Z">
        <w:r>
          <w:rPr/>
          <w:t>wa</w:t>
        </w:r>
      </w:ins>
      <w:del w:id="530" w:author="Mercedes García" w:date="2023-11-10T08:35:00Z">
        <w:r>
          <w:rPr/>
          <w:delText>i</w:delText>
        </w:r>
      </w:del>
      <w:r>
        <w:rPr/>
        <w:t xml:space="preserve">s adjusted by the clock taking in count the large offset between gene expression and translation described by the enzymes involved in this pathway. In fact, although genes </w:t>
      </w:r>
      <w:del w:id="531" w:author="Mercedes García" w:date="2023-11-10T08:36:00Z">
        <w:r>
          <w:rPr/>
          <w:delText>a</w:delText>
        </w:r>
      </w:del>
      <w:ins w:id="532" w:author="Mercedes García" w:date="2023-11-10T08:36:00Z">
        <w:r>
          <w:rPr/>
          <w:t>we</w:t>
        </w:r>
      </w:ins>
      <w:r>
        <w:rPr/>
        <w:t>re transcribed at different times under winter and summer photoperiod, proteins reach</w:t>
      </w:r>
      <w:ins w:id="533" w:author="Mercedes García" w:date="2023-11-10T08:36:00Z">
        <w:r>
          <w:rPr/>
          <w:t>ed</w:t>
        </w:r>
      </w:ins>
      <w:r>
        <w:rPr/>
        <w:t xml:space="preserve"> their maximum abundance level at a similar time of the day in both cases (Fig. 41, 42). This is a</w:t>
      </w:r>
      <w:ins w:id="534" w:author="Mercedes García" w:date="2023-11-10T08:36:00Z">
        <w:r>
          <w:rPr/>
          <w:t>n</w:t>
        </w:r>
      </w:ins>
      <w:r>
        <w:rPr/>
        <w:t xml:space="preserve"> </w:t>
      </w:r>
      <w:del w:id="535" w:author="Mercedes García" w:date="2023-11-10T08:36:00Z">
        <w:r>
          <w:rPr/>
          <w:delText xml:space="preserve">clear </w:delText>
        </w:r>
      </w:del>
      <w:r>
        <w:rPr/>
        <w:t xml:space="preserve">example of how </w:t>
      </w:r>
      <w:r>
        <w:rPr>
          <w:i/>
          <w:iCs/>
        </w:rPr>
        <w:t>Ostreococcus</w:t>
      </w:r>
      <w:r>
        <w:rPr/>
        <w:t xml:space="preserve"> adjust its transcriptional program in order to ensure the presence of proteins at the exact right time, in spite of their specific translation offset. </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Normal"/>
        <w:rPr/>
      </w:pPr>
      <w:r>
        <w:rPr/>
      </w:r>
    </w:p>
    <w:sectPr>
      <w:type w:val="nextPage"/>
      <w:pgSz w:w="11906" w:h="16838"/>
      <w:pgMar w:left="1701" w:right="1701" w:gutter="0" w:header="0" w:top="1417" w:footer="0" w:bottom="1417"/>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Mercedes García" w:date="2023-10-27T09:24:00Z" w:initials="MG">
    <w:p>
      <w:pPr>
        <w:overflowPunct w:val="false"/>
        <w:rPr/>
      </w:pPr>
      <w:r>
        <w:rPr>
          <w:rFonts w:eastAsia="DejaVu Sans" w:cs="Mangal"/>
          <w:color w:val="000000"/>
          <w:kern w:val="0"/>
          <w:sz w:val="20"/>
          <w:szCs w:val="18"/>
          <w:lang w:val="en-US" w:eastAsia="en-US" w:bidi="en-US"/>
        </w:rPr>
        <w:t>The biology of an organism</w:t>
      </w:r>
    </w:p>
    <w:p>
      <w:pPr>
        <w:overflowPunct w:val="false"/>
        <w:rPr/>
      </w:pPr>
      <w:r>
        <w:rPr>
          <w:rFonts w:eastAsia="DejaVu Sans" w:cs="DejaVu Sans"/>
          <w:kern w:val="0"/>
          <w:lang w:val="en-US" w:eastAsia="en-US" w:bidi="en-US"/>
        </w:rPr>
      </w:r>
    </w:p>
  </w:comment>
  <w:comment w:id="1" w:author="Mercedes García" w:date="2023-10-27T09:49:00Z" w:initials="MG">
    <w:p>
      <w:pPr>
        <w:overflowPunct w:val="false"/>
        <w:rPr/>
      </w:pPr>
      <w:r>
        <w:rPr>
          <w:rFonts w:eastAsia="DejaVu Sans" w:cs="Mangal"/>
          <w:color w:val="000000"/>
          <w:kern w:val="0"/>
          <w:sz w:val="20"/>
          <w:szCs w:val="18"/>
          <w:lang w:val="en-US" w:eastAsia="en-US" w:bidi="en-US"/>
        </w:rPr>
        <w:t>No llego a entender qué se quiere decir con esta frase. No sé a que se refiere “this biological rhythm” ¿al ciclo celular?</w:t>
      </w:r>
    </w:p>
  </w:comment>
  <w:comment w:id="2" w:author="Autor desconocido" w:date="2023-05-16T13:15:00Z" w:initials="">
    <w:p w14:paraId="01000000">
      <w:pPr>
        <w:overflowPunct w:val="false"/>
        <w:rPr/>
      </w:pPr>
      <w:r>
        <w:rPr>
          <w:rFonts w:eastAsia="DejaVu Sans" w:cs="DejaVu Sans"/>
          <w:kern w:val="0"/>
          <w:sz w:val="20"/>
          <w:lang w:val="en-US" w:eastAsia="en-US" w:bidi="en-US"/>
        </w:rPr>
        <w:t>Meter en chapter 2 tabla con todos los genes que son ritmicos en LL o go enrichment??</w:t>
      </w:r>
    </w:p>
  </w:comment>
  <w:comment w:id="3" w:author="Mercedes García" w:date="2023-10-27T09:56:00Z" w:initials="MG">
    <w:p>
      <w:pPr>
        <w:overflowPunct w:val="false"/>
        <w:rPr/>
      </w:pPr>
      <w:r>
        <w:rPr>
          <w:rFonts w:eastAsia="DejaVu Sans" w:cs="Mangal"/>
          <w:color w:val="000000"/>
          <w:kern w:val="0"/>
          <w:sz w:val="20"/>
          <w:szCs w:val="18"/>
          <w:lang w:val="en-US" w:eastAsia="en-US" w:bidi="en-US"/>
        </w:rPr>
        <w:t>En mi opinión, meter la lista de genes en el capítulo 2, y hacer referencia a esto mejor que hacer otro anexo</w:t>
      </w:r>
    </w:p>
    <w:p>
      <w:pPr>
        <w:overflowPunct w:val="false"/>
        <w:rPr/>
      </w:pPr>
      <w:r>
        <w:rPr>
          <w:rFonts w:eastAsia="DejaVu Sans" w:cs="DejaVu Sans"/>
          <w:kern w:val="0"/>
          <w:lang w:val="en-US" w:eastAsia="en-US" w:bidi="en-US"/>
        </w:rPr>
      </w:r>
    </w:p>
  </w:comment>
  <w:comment w:id="4" w:author="Autoría desconocida" w:date="2023-12-04T13:09:12Z" w:initials="">
    <w:p>
      <w:pPr>
        <w:kinsoku w:val="true"/>
        <w:overflowPunct w:val="false"/>
        <w:autoSpaceDE w:val="true"/>
        <w:bidi w:val="0"/>
        <w:spacing w:before="0" w:after="0" w:lineRule="auto" w:line="240"/>
        <w:ind w:hanging="0"/>
        <w:jc w:val="left"/>
        <w:rPr/>
      </w:pPr>
      <w:r>
        <w:rPr>
          <w:rFonts w:eastAsia="Calibri" w:cstheme="minorBidi" w:eastAsiaTheme="minorHAnsi" w:cs="" w:ascii="Calibri" w:hAnsi="Calibri"/>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shd w:fill="auto" w:val="clear"/>
          <w:vertAlign w:val="baseline"/>
          <w:em w:val="none"/>
          <w:lang w:bidi="ar-SA" w:eastAsia="en-US" w:val="en-US"/>
          <w14:ligatures w14:val="standardContextual"/>
        </w:rPr>
        <w:t>Respuesta a Mercedes García (27/10/2023, 09:56): ".</w:t>
      </w:r>
    </w:p>
    <w:p w14:paraId="02000000">
      <w:pPr>
        <w:kinsoku w:val="true"/>
        <w:overflowPunct w:val="false"/>
        <w:autoSpaceDE w:val="true"/>
        <w:bidi w:val="0"/>
        <w:spacing w:before="0" w:after="0" w:lineRule="auto" w:line="240"/>
        <w:ind w:hanging="0"/>
        <w:jc w:val="left"/>
        <w:rPr/>
      </w:pPr>
      <w:r>
        <w:rPr>
          <w:rFonts w:ascii="Calibri" w:hAnsi="Calibri" w:eastAsia="Calibri" w:cs="" w:asciiTheme="minorHAnsi" w:cstheme="minorBidi" w:eastAsiaTheme="minorHAnsi" w:hAnsiTheme="minorHAnsi"/>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shd w:fill="auto" w:val="clear"/>
          <w:vertAlign w:val="baseline"/>
          <w:em w:val="none"/>
          <w:lang w:bidi="ar-SA" w:val="en-US" w:eastAsia="en-US"/>
          <w14:ligatures w14:val="standardContextual"/>
        </w:rPr>
        <w:t>Creo que mejor decidirlo viendo lo larga que es la tabla</w:t>
      </w:r>
    </w:p>
  </w:comment>
  <w:comment w:id="5" w:author="Mercedes García" w:date="2023-10-27T09:58:00Z" w:initials="MG">
    <w:p>
      <w:pPr>
        <w:overflowPunct w:val="false"/>
        <w:rPr/>
      </w:pPr>
      <w:r>
        <w:rPr>
          <w:rFonts w:eastAsia="DejaVu Sans" w:cs="Mangal"/>
          <w:color w:val="000000"/>
          <w:kern w:val="0"/>
          <w:sz w:val="20"/>
          <w:szCs w:val="18"/>
          <w:lang w:val="en-US" w:eastAsia="en-US" w:bidi="en-US"/>
        </w:rPr>
        <w:t>Agrees</w:t>
      </w:r>
    </w:p>
  </w:comment>
  <w:comment w:id="6" w:author="Mercedes García" w:date="2023-10-27T10:14:00Z" w:initials="MG">
    <w:p w14:paraId="03000000">
      <w:pPr>
        <w:overflowPunct w:val="false"/>
        <w:rPr/>
      </w:pPr>
      <w:r>
        <w:rPr>
          <w:rFonts w:eastAsia="DejaVu Sans" w:cs="Mangal"/>
          <w:color w:val="000000"/>
          <w:kern w:val="0"/>
          <w:sz w:val="20"/>
          <w:szCs w:val="18"/>
          <w:lang w:val="en-US" w:eastAsia="en-US" w:bidi="en-US"/>
        </w:rPr>
        <w:t>¿En una fila (en línea)? No sé lo que se quiere indicar</w:t>
      </w:r>
    </w:p>
  </w:comment>
  <w:comment w:id="7" w:author="Autoría desconocida" w:date="2023-09-27T14:36:00Z" w:initials="">
    <w:p>
      <w:pPr>
        <w:overflowPunct w:val="false"/>
        <w:rPr/>
      </w:pPr>
      <w:r>
        <w:rPr>
          <w:rFonts w:eastAsia="DejaVu Sans" w:cs="DejaVu Sans"/>
          <w:kern w:val="0"/>
          <w:sz w:val="20"/>
          <w:lang w:val="en-US" w:eastAsia="en-US" w:bidi="en-US"/>
        </w:rPr>
        <w:t>Hasta donde yo se esto es así, no? Por que en el paper se dice que todas son ritmicas?</w:t>
      </w:r>
    </w:p>
  </w:comment>
  <w:comment w:id="8" w:author="Mercedes García" w:date="2023-10-27T10:29:00Z" w:initials="MG">
    <w:p>
      <w:pPr>
        <w:overflowPunct w:val="false"/>
        <w:rPr/>
      </w:pPr>
      <w:r>
        <w:rPr>
          <w:rFonts w:eastAsia="DejaVu Sans" w:cs="Mangal"/>
          <w:color w:val="000000"/>
          <w:kern w:val="0"/>
          <w:sz w:val="20"/>
          <w:szCs w:val="18"/>
          <w:lang w:val="en-US" w:eastAsia="en-US" w:bidi="en-US"/>
        </w:rPr>
        <w:t>Short daylight hours also appear to have a direct effect on cell cycle progression,</w:t>
      </w:r>
    </w:p>
  </w:comment>
  <w:comment w:id="9" w:author="Autoría desconocida" w:date="2023-10-04T20:05:00Z" w:initials="">
    <w:p>
      <w:pPr>
        <w:overflowPunct w:val="false"/>
        <w:rPr/>
      </w:pPr>
      <w:r>
        <w:rPr>
          <w:rFonts w:eastAsia="DejaVu Sans" w:cs="DejaVu Sans"/>
          <w:kern w:val="0"/>
          <w:sz w:val="20"/>
          <w:lang w:val="en-US" w:eastAsia="en-US" w:bidi="en-US"/>
        </w:rPr>
        <w:t>Se ve eso bien en la grafica que indico o creeis que podría añadir otra en la que se vea mejor?</w:t>
      </w:r>
    </w:p>
  </w:comment>
  <w:comment w:id="10" w:author="Mercedes García" w:date="2023-10-27T10:34:00Z" w:initials="MG">
    <w:p>
      <w:pPr>
        <w:overflowPunct w:val="false"/>
        <w:rPr/>
      </w:pPr>
      <w:r>
        <w:rPr>
          <w:rFonts w:eastAsia="DejaVu Sans" w:cs="Mangal"/>
          <w:color w:val="000000"/>
          <w:kern w:val="0"/>
          <w:sz w:val="20"/>
          <w:szCs w:val="18"/>
          <w:lang w:val="en-US" w:eastAsia="en-US" w:bidi="en-US"/>
        </w:rPr>
        <w:t>A mí me parece que se ve bien. La onda de SD está desplazada a la izquierda en todos los casos. No sé si está claro que son 4 h pero tampoco me parece más trascendente ese valor</w:t>
      </w:r>
    </w:p>
    <w:p>
      <w:pPr>
        <w:overflowPunct w:val="false"/>
        <w:rPr/>
      </w:pPr>
      <w:r>
        <w:rPr>
          <w:rFonts w:eastAsia="DejaVu Sans" w:cs="DejaVu Sans"/>
          <w:kern w:val="0"/>
          <w:lang w:val="en-US" w:eastAsia="en-US" w:bidi="en-US"/>
        </w:rPr>
      </w:r>
    </w:p>
  </w:comment>
  <w:comment w:id="11" w:author="Autoría desconocida" w:date="2023-10-04T20:23:00Z" w:initials="">
    <w:p>
      <w:pPr>
        <w:overflowPunct w:val="false"/>
        <w:rPr/>
      </w:pPr>
      <w:r>
        <w:rPr>
          <w:rFonts w:eastAsia="DejaVu Sans" w:cs="DejaVu Sans"/>
          <w:kern w:val="0"/>
          <w:sz w:val="20"/>
          <w:lang w:val="en-US" w:eastAsia="en-US" w:bidi="en-US"/>
        </w:rPr>
        <w:t>Estuve pensando en que quizás facilita entender la imagen si quiero las barras de las fases y dejo solo los Zts en el eje x. Qué os parece?</w:t>
      </w:r>
    </w:p>
  </w:comment>
  <w:comment w:id="12" w:author="Mercedes García" w:date="2023-10-27T13:44:00Z" w:initials="MG">
    <w:p>
      <w:pPr>
        <w:overflowPunct w:val="false"/>
        <w:rPr/>
      </w:pPr>
      <w:r>
        <w:rPr>
          <w:rFonts w:eastAsia="DejaVu Sans" w:cs="Mangal"/>
          <w:color w:val="000000"/>
          <w:kern w:val="0"/>
          <w:sz w:val="20"/>
          <w:szCs w:val="18"/>
          <w:lang w:val="en-US" w:eastAsia="en-US" w:bidi="en-US"/>
        </w:rPr>
        <w:t>Estoy de acuerdo que quedaría mejor sin las flechas</w:t>
      </w:r>
    </w:p>
  </w:comment>
  <w:comment w:id="13" w:author="Autoría desconocida" w:date="2023-09-26T19:33:00Z" w:initials="">
    <w:p>
      <w:pPr>
        <w:overflowPunct w:val="false"/>
        <w:rPr/>
      </w:pPr>
      <w:r>
        <w:rPr>
          <w:rFonts w:eastAsia="DejaVu Sans" w:cs="DejaVu Sans"/>
          <w:bCs/>
          <w:color w:val="000000"/>
          <w:kern w:val="0"/>
          <w:sz w:val="20"/>
          <w:lang w:val="en-US" w:eastAsia="en-US" w:bidi="en-US"/>
        </w:rPr>
        <w:t>ESTO QUE TAL? LO QUITO?</w:t>
      </w:r>
    </w:p>
  </w:comment>
  <w:comment w:id="14" w:author="Mercedes García" w:date="2023-11-08T13:48:00Z" w:initials="MG">
    <w:p>
      <w:pPr>
        <w:overflowPunct w:val="false"/>
        <w:rPr/>
      </w:pPr>
      <w:r>
        <w:rPr>
          <w:rFonts w:eastAsia="DejaVu Sans" w:cs="Mangal"/>
          <w:color w:val="000000"/>
          <w:kern w:val="0"/>
          <w:sz w:val="20"/>
          <w:szCs w:val="18"/>
          <w:lang w:val="en-US" w:eastAsia="en-US" w:bidi="en-US"/>
        </w:rPr>
        <w:t>Para mí no está clara la explicación. Estaría bien dar una posible explicación pero intentar cambiar la redacción.</w:t>
      </w:r>
    </w:p>
  </w:comment>
  <w:comment w:id="15" w:author="Autoría desconocida" w:date="2023-09-27T20:28:00Z" w:initials="">
    <w:p>
      <w:pPr>
        <w:overflowPunct w:val="false"/>
        <w:rPr/>
      </w:pPr>
      <w:r>
        <w:rPr>
          <w:rFonts w:eastAsia="DejaVu Sans" w:cs="DejaVu Sans"/>
          <w:kern w:val="0"/>
          <w:sz w:val="20"/>
          <w:lang w:val="en-US" w:eastAsia="en-US" w:bidi="en-US"/>
        </w:rPr>
        <w:t>Por que sube tanto la CycA en SD si el commitment es menor?</w:t>
      </w:r>
    </w:p>
  </w:comment>
  <w:comment w:id="16" w:author="Mercedes García" w:date="2023-11-08T13:51:00Z" w:initials="MG">
    <w:p>
      <w:pPr>
        <w:overflowPunct w:val="false"/>
        <w:rPr/>
      </w:pPr>
      <w:r>
        <w:rPr>
          <w:rFonts w:eastAsia="DejaVu Sans" w:cs="Mangal"/>
          <w:color w:val="000000"/>
          <w:kern w:val="0"/>
          <w:sz w:val="20"/>
          <w:szCs w:val="18"/>
          <w:lang w:val="en-US" w:eastAsia="en-US" w:bidi="en-US"/>
        </w:rPr>
        <w:t>No sé de ciclo celular y no se me ocurre una explicación. De todas formas, tampoco somos expertos en todos los procesos que hemos analizado, solo los hemos tomado como ejemplos de los distintos comportamientos que se detectan en O. Tauri. No pasa nada si no tenemos explicación para algunos resultados.</w:t>
      </w:r>
    </w:p>
    <w:p>
      <w:pPr>
        <w:overflowPunct w:val="false"/>
        <w:rPr/>
      </w:pPr>
      <w:r>
        <w:rPr>
          <w:rFonts w:eastAsia="DejaVu Sans" w:cs="DejaVu Sans"/>
          <w:kern w:val="0"/>
          <w:lang w:val="en-US" w:eastAsia="en-US" w:bidi="en-US"/>
        </w:rPr>
      </w:r>
    </w:p>
  </w:comment>
  <w:comment w:id="17" w:author="Autoría desconocida" w:date="2023-09-27T20:29:00Z" w:initials="">
    <w:p>
      <w:pPr>
        <w:overflowPunct w:val="false"/>
        <w:rPr/>
      </w:pPr>
      <w:r>
        <w:rPr>
          <w:rFonts w:eastAsia="DejaVu Sans" w:cs="DejaVu Sans"/>
          <w:kern w:val="0"/>
          <w:sz w:val="20"/>
          <w:lang w:val="en-US" w:eastAsia="en-US" w:bidi="en-US"/>
        </w:rPr>
        <w:t>En realidad SD no coincide muy bien no? merece la pena poner las graficas e FTSZ?</w:t>
      </w:r>
    </w:p>
  </w:comment>
  <w:comment w:id="19" w:author="Mercedes García" w:date="2023-11-08T13:55:00Z" w:initials="MG">
    <w:p>
      <w:pPr>
        <w:overflowPunct w:val="false"/>
        <w:rPr/>
      </w:pPr>
      <w:r>
        <w:rPr>
          <w:rFonts w:eastAsia="DejaVu Sans" w:cs="Mangal"/>
          <w:kern w:val="0"/>
          <w:sz w:val="20"/>
          <w:szCs w:val="18"/>
          <w:lang w:val="en-US" w:eastAsia="en-US" w:bidi="en-US"/>
        </w:rPr>
        <w:t>dejaría el texto y lo quitaría de la gráfica</w:t>
      </w:r>
    </w:p>
  </w:comment>
  <w:comment w:id="18" w:author="Mercedes García" w:date="2023-11-08T14:00:00Z" w:initials="MG">
    <w:p>
      <w:pPr>
        <w:overflowPunct w:val="false"/>
        <w:rPr/>
      </w:pPr>
      <w:r>
        <w:rPr>
          <w:rFonts w:eastAsia="DejaVu Sans" w:cs="Mangal"/>
          <w:color w:val="000000"/>
          <w:kern w:val="0"/>
          <w:sz w:val="20"/>
          <w:szCs w:val="18"/>
          <w:lang w:val="en-US" w:eastAsia="en-US" w:bidi="en-US"/>
        </w:rPr>
        <w:t>En SD el transcrito pica en ZT0 aunque los dos cloroplastos aparecen a ZT16. No se corresponde.</w:t>
      </w:r>
    </w:p>
  </w:comment>
  <w:comment w:id="20" w:author="Unknown Author" w:date="2023-12-01T12:28:45Z" w:initials="">
    <w:p>
      <w:pPr>
        <w:overflowPunct w:val="false"/>
        <w:rPr/>
      </w:pPr>
      <w:r>
        <w:rPr>
          <w:rFonts w:ascii="Calibri" w:hAnsi="Calibri" w:eastAsia="Calibri" w:c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US" w:eastAsia="en-US" w:bidi="ar-SA"/>
        </w:rPr>
        <w:t>Esta figura está en una versión antigua. Hay que cambiar cycA y cycD. El texto está bien porque se dice que la cycD se expresa durante la fase G1 junto con la CDKA.</w:t>
      </w:r>
    </w:p>
  </w:comment>
  <w:comment w:id="21" w:author="Mercedes García" w:date="2023-11-08T15:58:00Z" w:initials="MG">
    <w:p>
      <w:pPr>
        <w:overflowPunct w:val="false"/>
        <w:rPr/>
      </w:pPr>
      <w:r>
        <w:rPr>
          <w:rFonts w:eastAsia="DejaVu Sans" w:cs="Mangal"/>
          <w:color w:val="000000"/>
          <w:kern w:val="0"/>
          <w:sz w:val="20"/>
          <w:szCs w:val="18"/>
          <w:lang w:val="en-US" w:eastAsia="en-US" w:bidi="en-US"/>
        </w:rPr>
        <w:t>This work describes</w:t>
      </w:r>
    </w:p>
  </w:comment>
  <w:comment w:id="22" w:author="Mercedes García" w:date="2023-11-08T16:05:00Z" w:initials="MG">
    <w:p>
      <w:pPr>
        <w:overflowPunct w:val="false"/>
        <w:rPr/>
      </w:pPr>
      <w:r>
        <w:rPr>
          <w:rFonts w:eastAsia="DejaVu Sans" w:cs="Mangal"/>
          <w:color w:val="000000"/>
          <w:kern w:val="0"/>
          <w:sz w:val="20"/>
          <w:szCs w:val="18"/>
          <w:lang w:val="en-US" w:eastAsia="en-US" w:bidi="en-US"/>
        </w:rPr>
        <w:t>¿Activity?</w:t>
      </w:r>
    </w:p>
  </w:comment>
  <w:comment w:id="23" w:author="Mercedes García" w:date="2023-11-08T16:06:00Z" w:initials="MG">
    <w:p>
      <w:pPr>
        <w:overflowPunct w:val="false"/>
        <w:rPr/>
      </w:pPr>
      <w:r>
        <w:rPr>
          <w:rFonts w:eastAsia="DejaVu Sans" w:cs="Mangal"/>
          <w:color w:val="000000"/>
          <w:kern w:val="0"/>
          <w:sz w:val="20"/>
          <w:szCs w:val="18"/>
          <w:lang w:val="en-US" w:eastAsia="en-US" w:bidi="en-US"/>
        </w:rPr>
        <w:t>¿Eliminar? No es necesario</w:t>
      </w:r>
    </w:p>
  </w:comment>
  <w:comment w:id="24" w:author="Mercedes García" w:date="2023-11-08T16:53:00Z" w:initials="MG">
    <w:p>
      <w:pPr>
        <w:overflowPunct w:val="false"/>
        <w:rPr/>
      </w:pPr>
      <w:r>
        <w:rPr>
          <w:rFonts w:eastAsia="DejaVu Sans" w:cs="Mangal"/>
          <w:color w:val="000000"/>
          <w:kern w:val="0"/>
          <w:sz w:val="20"/>
          <w:szCs w:val="18"/>
          <w:lang w:val="en-US" w:eastAsia="en-US" w:bidi="en-US"/>
        </w:rPr>
        <w:t>¿Photophosphorilation?</w:t>
      </w:r>
    </w:p>
    <w:p>
      <w:pPr>
        <w:overflowPunct w:val="false"/>
        <w:rPr/>
      </w:pPr>
      <w:r>
        <w:rPr>
          <w:rFonts w:eastAsia="DejaVu Sans" w:cs="Mangal"/>
          <w:color w:val="000000"/>
          <w:kern w:val="0"/>
          <w:sz w:val="20"/>
          <w:szCs w:val="18"/>
          <w:lang w:val="en-US" w:eastAsia="en-US" w:bidi="en-US"/>
        </w:rPr>
        <w:t>Es que la fijación de carbono también es fotosíntesis</w:t>
      </w:r>
    </w:p>
  </w:comment>
  <w:comment w:id="25" w:author="Mercedes García" w:date="2023-11-08T17:00:00Z" w:initials="MG">
    <w:p>
      <w:pPr>
        <w:overflowPunct w:val="false"/>
        <w:rPr/>
      </w:pPr>
      <w:r>
        <w:rPr>
          <w:rFonts w:eastAsia="DejaVu Sans" w:cs="Mangal"/>
          <w:kern w:val="0"/>
          <w:sz w:val="20"/>
          <w:szCs w:val="18"/>
          <w:lang w:val="en-US" w:eastAsia="en-US" w:bidi="en-US"/>
        </w:rPr>
        <w:t>El pie de la figura 37 apenas está explicado. Aunque aparezca arriba en figura habría que explicar el código de colores (azul-amarillo), que arriba está el comportamiento del perfil de proteína y abajo el de expresión del gen para cada uno de los genes analizados en SD (rojo) y LD (azul).</w:t>
      </w:r>
    </w:p>
    <w:p>
      <w:pPr>
        <w:overflowPunct w:val="false"/>
        <w:rPr/>
      </w:pPr>
      <w:r>
        <w:rPr>
          <w:rFonts w:eastAsia="DejaVu Sans" w:cs="Mangal"/>
          <w:kern w:val="0"/>
          <w:sz w:val="20"/>
          <w:szCs w:val="18"/>
          <w:lang w:val="en-US" w:eastAsia="en-US" w:bidi="en-US"/>
        </w:rPr>
        <w:t>Y no sé si hay una lista de abreviaturas para saber el nombre completo del gen y proteína que están analizadas</w:t>
      </w:r>
    </w:p>
  </w:comment>
  <w:comment w:id="26" w:author="Mercedes García" w:date="2023-11-09T17:40:00Z" w:initials="MG">
    <w:p w14:paraId="04000000">
      <w:pPr>
        <w:overflowPunct w:val="false"/>
        <w:rPr/>
      </w:pPr>
      <w:r>
        <w:rPr>
          <w:rFonts w:eastAsia="DejaVu Sans" w:cs="Mangal"/>
          <w:color w:val="000000"/>
          <w:kern w:val="0"/>
          <w:sz w:val="20"/>
          <w:szCs w:val="18"/>
          <w:lang w:val="en-US" w:eastAsia="en-US" w:bidi="en-US"/>
        </w:rPr>
        <w:t>Me parece raro que primero se explique el contenido de la figura 38 y luego el de la 37 ¿reorganizar el texto?¿Cambiar el orden de las figuras?</w:t>
      </w:r>
    </w:p>
  </w:comment>
  <w:comment w:id="27" w:author="Autoría desconocida" w:date="2023-12-05T22:02:00Z" w:initials="">
    <w:p>
      <w:pPr>
        <w:kinsoku w:val="true"/>
        <w:overflowPunct w:val="false"/>
        <w:autoSpaceDE w:val="true"/>
        <w:bidi w:val="0"/>
        <w:spacing w:before="0" w:after="0" w:lineRule="auto" w:line="240"/>
        <w:ind w:hanging="0"/>
        <w:jc w:val="left"/>
        <w:rPr/>
      </w:pPr>
      <w:r>
        <w:rPr>
          <w:rFonts w:eastAsia="Calibri" w:cstheme="minorBidi" w:eastAsiaTheme="minorHAnsi" w:cs="" w:ascii="Calibri" w:hAnsi="Calibri"/>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shd w:fill="auto" w:val="clear"/>
          <w:vertAlign w:val="baseline"/>
          <w:em w:val="none"/>
          <w:lang w:bidi="ar-SA" w:eastAsia="en-US" w:val="en-US"/>
          <w14:ligatures w14:val="standardContextual"/>
        </w:rPr>
        <w:t>Respuesta a Mercedes García (09/11/2023, 17:40): "..."</w:t>
      </w:r>
    </w:p>
    <w:p w14:paraId="05000000">
      <w:pPr>
        <w:overflowPunct w:val="false"/>
        <w:rPr/>
      </w:pPr>
      <w:r>
        <w:rPr>
          <w:rFonts w:eastAsia="DejaVu Sans" w:cs="DejaVu Sans"/>
          <w:kern w:val="0"/>
          <w:sz w:val="20"/>
          <w:lang w:bidi="ar-SA" w:eastAsia="en-US" w:val="en-US"/>
        </w:rPr>
        <w:t>hecho</w:t>
      </w:r>
    </w:p>
  </w:comment>
  <w:comment w:id="28" w:author="Autoría desconocida" w:date="2023-09-26T18:13:00Z" w:initials="">
    <w:p>
      <w:pPr>
        <w:overflowPunct w:val="false"/>
        <w:rPr/>
      </w:pPr>
      <w:r>
        <w:rPr>
          <w:rFonts w:eastAsia="DejaVu Sans" w:cs="DejaVu Sans"/>
          <w:kern w:val="0"/>
          <w:sz w:val="20"/>
          <w:lang w:val="en-US" w:eastAsia="en-US" w:bidi="en-US"/>
        </w:rPr>
        <w:t>Quedaría bien hacer hacer una tabla de los bona fide circadian genes en el chapter 2 o en anexo?</w:t>
      </w:r>
    </w:p>
    <w:p w14:paraId="06000000">
      <w:pPr>
        <w:overflowPunct w:val="false"/>
        <w:rPr/>
      </w:pPr>
      <w:r>
        <w:rPr>
          <w:rFonts w:eastAsia="DejaVu Sans" w:cs="DejaVu Sans"/>
          <w:kern w:val="0"/>
          <w:sz w:val="20"/>
          <w:lang w:val="en-US" w:eastAsia="en-US" w:bidi="en-US"/>
        </w:rPr>
        <w:t>Los menciono varias veces.</w:t>
      </w:r>
    </w:p>
  </w:comment>
  <w:comment w:id="29" w:author="Mercedes García" w:date="2023-11-08T19:17:00Z" w:initials="MG">
    <w:p>
      <w:pPr>
        <w:overflowPunct w:val="false"/>
        <w:rPr/>
      </w:pPr>
      <w:r>
        <w:rPr>
          <w:rFonts w:eastAsia="DejaVu Sans" w:cs="Mangal"/>
          <w:kern w:val="0"/>
          <w:sz w:val="20"/>
          <w:szCs w:val="18"/>
          <w:lang w:val="en-US" w:eastAsia="en-US" w:bidi="en-US"/>
        </w:rPr>
        <w:t>En el capítulo 2 quedaría bien.</w:t>
      </w:r>
    </w:p>
    <w:p>
      <w:pPr>
        <w:overflowPunct w:val="false"/>
        <w:rPr/>
      </w:pPr>
      <w:r>
        <w:rPr>
          <w:rFonts w:eastAsia="DejaVu Sans" w:cs="Mangal"/>
          <w:kern w:val="0"/>
          <w:sz w:val="20"/>
          <w:szCs w:val="18"/>
          <w:lang w:val="en-US" w:eastAsia="en-US" w:bidi="en-US"/>
        </w:rPr>
        <w:t>Pero hoy hemos hablado que esas tablas son muy grandes y que estarían mejor en un anexo.</w:t>
      </w:r>
    </w:p>
    <w:p>
      <w:pPr>
        <w:overflowPunct w:val="false"/>
        <w:rPr/>
      </w:pPr>
      <w:r>
        <w:rPr>
          <w:rFonts w:eastAsia="DejaVu Sans" w:cs="Mangal"/>
          <w:kern w:val="0"/>
          <w:sz w:val="20"/>
          <w:szCs w:val="18"/>
          <w:lang w:val="en-US" w:eastAsia="en-US" w:bidi="en-US"/>
        </w:rPr>
        <w:t>Creo que todo lo que esté en el anexo no se mira (salvo que te interese mucho) y que la información no está en el cuerpo de la tesis no se va a considerar.</w:t>
      </w:r>
    </w:p>
    <w:p w14:paraId="07000000">
      <w:pPr>
        <w:overflowPunct w:val="false"/>
        <w:rPr/>
      </w:pPr>
      <w:r>
        <w:rPr>
          <w:rFonts w:eastAsia="DejaVu Sans" w:cs="Mangal"/>
          <w:kern w:val="0"/>
          <w:sz w:val="20"/>
          <w:szCs w:val="18"/>
          <w:lang w:val="en-US" w:eastAsia="en-US" w:bidi="en-US"/>
        </w:rPr>
        <w:t>Así que la pregunta a hacernos es: ¿cómo de importante es conocer qué genes son bonafide?</w:t>
      </w:r>
    </w:p>
  </w:comment>
  <w:comment w:id="30" w:author="Autoría desconocida" w:date="2023-12-05T22:11:51Z" w:initials="">
    <w:p>
      <w:pPr>
        <w:kinsoku w:val="true"/>
        <w:overflowPunct w:val="false"/>
        <w:autoSpaceDE w:val="true"/>
        <w:bidi w:val="0"/>
        <w:spacing w:before="0" w:after="0" w:lineRule="auto" w:line="240"/>
        <w:ind w:hanging="0"/>
        <w:jc w:val="left"/>
        <w:rPr/>
      </w:pPr>
      <w:r>
        <w:rPr>
          <w:rFonts w:eastAsia="Calibri" w:cstheme="minorBidi" w:eastAsiaTheme="minorHAnsi" w:cs="" w:ascii="Calibri" w:hAnsi="Calibri"/>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shd w:fill="auto" w:val="clear"/>
          <w:vertAlign w:val="baseline"/>
          <w:em w:val="none"/>
          <w:lang w:bidi="ar-SA" w:eastAsia="en-US" w:val="en-US"/>
          <w14:ligatures w14:val="standardContextual"/>
        </w:rPr>
        <w:t>Respuesta a Mercedes García (08/11/2023, 19:17): "..."</w:t>
      </w:r>
    </w:p>
    <w:p w14:paraId="08000000">
      <w:pPr>
        <w:overflowPunct w:val="false"/>
        <w:rPr/>
      </w:pPr>
      <w:r>
        <w:rPr>
          <w:rFonts w:eastAsia="DejaVu Sans" w:cs="DejaVu Sans"/>
          <w:kern w:val="0"/>
          <w:sz w:val="20"/>
          <w:lang w:bidi="ar-SA" w:eastAsia="en-US" w:val="en-US"/>
        </w:rPr>
        <w:t>Yo creo que en general interesa en GO enrichment, y para gente muy concreta le puede interesar la lista</w:t>
      </w:r>
    </w:p>
  </w:comment>
  <w:comment w:id="31" w:author="Mercedes García" w:date="2023-11-09T14:53:00Z" w:initials="MG">
    <w:p>
      <w:pPr>
        <w:overflowPunct w:val="false"/>
        <w:rPr/>
      </w:pPr>
      <w:r>
        <w:rPr>
          <w:rFonts w:eastAsia="DejaVu Sans" w:cs="Mangal"/>
          <w:color w:val="000000"/>
          <w:kern w:val="0"/>
          <w:sz w:val="20"/>
          <w:szCs w:val="18"/>
          <w:lang w:val="en-US" w:eastAsia="en-US" w:bidi="en-US"/>
        </w:rPr>
        <w:t>Similar behavior has been found in protein analysis. Protein abundance……</w:t>
      </w:r>
    </w:p>
  </w:comment>
  <w:comment w:id="32" w:author="Autoría desconocida" w:date="2023-10-05T15:12:00Z" w:initials="">
    <w:p>
      <w:pPr>
        <w:overflowPunct w:val="false"/>
        <w:rPr/>
      </w:pPr>
      <w:r>
        <w:rPr>
          <w:rFonts w:eastAsia="DejaVu Sans" w:cs="DejaVu Sans"/>
          <w:kern w:val="0"/>
          <w:sz w:val="20"/>
          <w:lang w:val="en-US" w:eastAsia="en-US" w:bidi="en-US"/>
        </w:rPr>
        <w:t>(CITA pedir a fran)</w:t>
      </w:r>
    </w:p>
  </w:comment>
  <w:comment w:id="33" w:author="Mercedes García" w:date="2023-11-09T18:40:00Z" w:initials="MG">
    <w:p>
      <w:pPr>
        <w:overflowPunct w:val="false"/>
        <w:rPr/>
      </w:pPr>
      <w:r>
        <w:rPr>
          <w:rFonts w:eastAsia="DejaVu Sans" w:cs="Mangal"/>
          <w:color w:val="000000"/>
          <w:kern w:val="0"/>
          <w:sz w:val="20"/>
          <w:szCs w:val="18"/>
          <w:lang w:val="en-US" w:eastAsia="en-US" w:bidi="en-US"/>
        </w:rPr>
        <w:t>¿Eliminar?</w:t>
      </w:r>
    </w:p>
    <w:p>
      <w:pPr>
        <w:overflowPunct w:val="false"/>
        <w:rPr/>
      </w:pPr>
      <w:r>
        <w:rPr>
          <w:rFonts w:eastAsia="DejaVu Sans" w:cs="Mangal"/>
          <w:color w:val="000000"/>
          <w:kern w:val="0"/>
          <w:sz w:val="20"/>
          <w:szCs w:val="18"/>
          <w:lang w:val="en-US" w:eastAsia="en-US" w:bidi="en-US"/>
        </w:rPr>
        <w:t>Me parece que dice lo mismo que la frase anterior.</w:t>
      </w:r>
    </w:p>
    <w:p>
      <w:pPr>
        <w:overflowPunct w:val="false"/>
        <w:rPr/>
      </w:pPr>
      <w:r>
        <w:rPr>
          <w:rFonts w:eastAsia="DejaVu Sans" w:cs="DejaVu Sans"/>
          <w:kern w:val="0"/>
          <w:lang w:val="en-US" w:eastAsia="en-US" w:bidi="en-US"/>
        </w:rPr>
      </w:r>
    </w:p>
  </w:comment>
  <w:comment w:id="34" w:author="Mercedes García" w:date="2023-11-09T18:53:00Z" w:initials="MG">
    <w:p>
      <w:pPr>
        <w:overflowPunct w:val="false"/>
        <w:rPr/>
      </w:pPr>
      <w:r>
        <w:rPr>
          <w:rFonts w:eastAsia="DejaVu Sans" w:cs="Mangal"/>
          <w:color w:val="000000"/>
          <w:kern w:val="0"/>
          <w:sz w:val="20"/>
          <w:szCs w:val="18"/>
          <w:lang w:val="en-US" w:eastAsia="en-US" w:bidi="en-US"/>
        </w:rPr>
        <w:t>No utilizaría esta expresión. La cantidad de violaxantina por ejemplo no es especialmente relevante.</w:t>
      </w:r>
    </w:p>
    <w:p>
      <w:pPr>
        <w:overflowPunct w:val="false"/>
        <w:rPr/>
      </w:pPr>
      <w:r>
        <w:rPr>
          <w:rFonts w:eastAsia="DejaVu Sans" w:cs="Mangal"/>
          <w:color w:val="000000"/>
          <w:kern w:val="0"/>
          <w:sz w:val="20"/>
          <w:szCs w:val="18"/>
          <w:lang w:val="en-US" w:eastAsia="en-US" w:bidi="en-US"/>
        </w:rPr>
        <w:t>Mejor decir que tiene, no que es rica.</w:t>
      </w:r>
    </w:p>
    <w:p>
      <w:pPr>
        <w:overflowPunct w:val="false"/>
        <w:rPr/>
      </w:pPr>
      <w:r>
        <w:rPr>
          <w:rFonts w:eastAsia="DejaVu Sans" w:cs="Mangal"/>
          <w:color w:val="000000"/>
          <w:kern w:val="0"/>
          <w:sz w:val="20"/>
          <w:szCs w:val="18"/>
          <w:lang w:val="en-US" w:eastAsia="en-US" w:bidi="en-US"/>
        </w:rPr>
        <w:t>O.tauri has some of the most widely distributed carotenoids among plants such as violaxanthin, antheraxanthin or zeaxanthin</w:t>
      </w:r>
    </w:p>
  </w:comment>
  <w:comment w:id="35" w:author="Unknown Author" w:date="2023-12-01T14:00:09Z" w:initials="">
    <w:p>
      <w:pPr>
        <w:overflowPunct w:val="false"/>
        <w:rPr/>
      </w:pPr>
      <w:r>
        <w:rPr>
          <w:rFonts w:ascii="Calibri" w:hAnsi="Calibri" w:eastAsia="Calibri" w:cs=""/>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US" w:eastAsia="en-US" w:bidi="ar-SA"/>
        </w:rPr>
        <w:t>Reply to Mercedes García (11/09/2023, 18:53): "..."</w:t>
      </w:r>
    </w:p>
    <w:p>
      <w:pPr>
        <w:overflowPunct w:val="false"/>
        <w:rPr/>
      </w:pPr>
      <w:r>
        <w:rPr>
          <w:rFonts w:eastAsia="DejaVu Sans" w:cs="DejaVu Sans"/>
          <w:kern w:val="0"/>
          <w:sz w:val="20"/>
          <w:lang w:val="en-US" w:eastAsia="en-US" w:bidi="ar-SA"/>
        </w:rPr>
        <w:t>De hecho como se dice a continuación abundan más los alfa carotenos.</w:t>
      </w:r>
    </w:p>
  </w:comment>
  <w:comment w:id="36" w:author="Mercedes García" w:date="2023-11-09T19:46:00Z" w:initials="MG">
    <w:p>
      <w:pPr>
        <w:overflowPunct w:val="false"/>
        <w:rPr/>
      </w:pPr>
      <w:r>
        <w:rPr>
          <w:rFonts w:eastAsia="DejaVu Sans" w:cs="Mangal"/>
          <w:color w:val="000000"/>
          <w:kern w:val="0"/>
          <w:sz w:val="20"/>
          <w:szCs w:val="18"/>
          <w:lang w:val="en-US" w:eastAsia="en-US" w:bidi="en-US"/>
        </w:rPr>
        <w:t>No consigo ver el pie de figura 40.</w:t>
      </w:r>
    </w:p>
  </w:comment>
  <w:comment w:id="37" w:author="Mercedes García" w:date="2023-11-09T20:03:00Z" w:initials="MG">
    <w:p>
      <w:pPr>
        <w:overflowPunct w:val="false"/>
        <w:rPr/>
      </w:pPr>
      <w:r>
        <w:rPr>
          <w:rFonts w:eastAsia="DejaVu Sans" w:cs="Mangal"/>
          <w:color w:val="000000"/>
          <w:kern w:val="0"/>
          <w:sz w:val="20"/>
          <w:szCs w:val="18"/>
          <w:lang w:val="en-US" w:eastAsia="en-US" w:bidi="en-US"/>
        </w:rPr>
        <w:t xml:space="preserve">Supongo que este párrafo se ha colado aquí </w:t>
      </w:r>
    </w:p>
  </w:comment>
  <w:comment w:id="38" w:author="Mercedes García" w:date="2023-11-09T20:04:00Z" w:initials="MG">
    <w:p>
      <w:pPr>
        <w:overflowPunct w:val="false"/>
        <w:rPr/>
      </w:pPr>
      <w:r>
        <w:rPr>
          <w:rFonts w:eastAsia="DejaVu Sans" w:cs="Mangal"/>
          <w:color w:val="000000"/>
          <w:kern w:val="0"/>
          <w:sz w:val="20"/>
          <w:szCs w:val="18"/>
          <w:lang w:val="en-US" w:eastAsia="en-US" w:bidi="en-US"/>
        </w:rPr>
        <w:t>Esto no está bien redactado y faltaría la referencia de estudios de distintas irradiancias donde se observe un comportamiento similar a la visto bajo distintos fotoperiodos</w:t>
      </w:r>
    </w:p>
  </w:comment>
  <w:comment w:id="39" w:author="Autor desconocido" w:date="2023-07-06T16:52:00Z" w:initials="">
    <w:p>
      <w:pPr>
        <w:overflowPunct w:val="false"/>
        <w:rPr/>
      </w:pPr>
      <w:r>
        <w:rPr>
          <w:rFonts w:eastAsia="DejaVu Sans" w:cs="DejaVu Sans"/>
          <w:kern w:val="0"/>
          <w:sz w:val="20"/>
          <w:lang w:val="en-US" w:eastAsia="en-US" w:bidi="en-US"/>
        </w:rPr>
        <w:t xml:space="preserve"> Cambiar apartado c fig40 por otro color en carotenoides? Creo que es confuso usar los mismos colores que para los genes-proteinas. No se cómo lo veis..</w:t>
      </w:r>
    </w:p>
  </w:comment>
  <w:comment w:id="40" w:author="Mercedes García" w:date="2023-11-09T19:46:00Z" w:initials="MG">
    <w:p>
      <w:pPr>
        <w:overflowPunct w:val="false"/>
        <w:rPr/>
      </w:pPr>
      <w:r>
        <w:rPr>
          <w:rFonts w:eastAsia="DejaVu Sans" w:cs="Mangal"/>
          <w:color w:val="000000"/>
          <w:kern w:val="0"/>
          <w:sz w:val="20"/>
          <w:szCs w:val="18"/>
          <w:lang w:val="en-US" w:eastAsia="en-US" w:bidi="en-US"/>
        </w:rPr>
        <w:t>Buena sugerencia. Cambiar por una gama de blanco/amarillo a rojo/negro</w:t>
      </w:r>
    </w:p>
  </w:comment>
  <w:comment w:id="41" w:author="Mercedes García" w:date="2023-11-09T20:08:00Z" w:initials="MG">
    <w:p>
      <w:pPr>
        <w:overflowPunct w:val="false"/>
        <w:rPr/>
      </w:pPr>
      <w:r>
        <w:rPr>
          <w:rFonts w:eastAsia="DejaVu Sans" w:cs="Mangal"/>
          <w:color w:val="000000"/>
          <w:kern w:val="0"/>
          <w:sz w:val="20"/>
          <w:szCs w:val="18"/>
          <w:lang w:val="en-US" w:eastAsia="en-US" w:bidi="en-US"/>
        </w:rPr>
        <w:t>¿De donde has sacado esto?</w:t>
      </w:r>
    </w:p>
    <w:p>
      <w:pPr>
        <w:overflowPunct w:val="false"/>
        <w:rPr/>
      </w:pPr>
      <w:r>
        <w:rPr>
          <w:rFonts w:eastAsia="DejaVu Sans" w:cs="Mangal"/>
          <w:color w:val="000000"/>
          <w:kern w:val="0"/>
          <w:sz w:val="20"/>
          <w:szCs w:val="18"/>
          <w:lang w:val="en-US" w:eastAsia="en-US" w:bidi="en-US"/>
        </w:rPr>
        <w:t>Esta cianobacteria no fija nitrógeno.</w:t>
      </w:r>
    </w:p>
    <w:p>
      <w:pPr>
        <w:overflowPunct w:val="false"/>
        <w:rPr/>
      </w:pPr>
      <w:r>
        <w:rPr>
          <w:rFonts w:eastAsia="DejaVu Sans" w:cs="DejaVu Sans"/>
          <w:kern w:val="0"/>
          <w:lang w:val="en-US" w:eastAsia="en-US" w:bidi="en-US"/>
        </w:rPr>
      </w:r>
    </w:p>
  </w:comment>
  <w:comment w:id="42" w:author="Mercedes García" w:date="2023-11-10T08:21:00Z" w:initials="MG">
    <w:p>
      <w:pPr>
        <w:overflowPunct w:val="false"/>
        <w:rPr/>
      </w:pPr>
      <w:r>
        <w:rPr>
          <w:rFonts w:eastAsia="DejaVu Sans" w:cs="Mangal"/>
          <w:color w:val="000000"/>
          <w:kern w:val="0"/>
          <w:sz w:val="20"/>
          <w:szCs w:val="18"/>
          <w:lang w:val="en-US" w:eastAsia="en-US" w:bidi="en-US"/>
        </w:rPr>
        <w:t>No consigo ver el pie de figura</w:t>
      </w:r>
    </w:p>
  </w:comment>
  <w:comment w:id="43" w:author="Mercedes García" w:date="2023-11-10T08:22:00Z" w:initials="MG">
    <w:p>
      <w:pPr>
        <w:overflowPunct w:val="false"/>
        <w:rPr/>
      </w:pPr>
      <w:r>
        <w:rPr>
          <w:rFonts w:eastAsia="DejaVu Sans" w:cs="Mangal"/>
          <w:color w:val="000000"/>
          <w:kern w:val="0"/>
          <w:sz w:val="20"/>
          <w:szCs w:val="18"/>
          <w:lang w:val="en-US" w:eastAsia="en-US" w:bidi="en-US"/>
        </w:rPr>
        <w:t>En esta figura la información está repetida. Sobre el esquema están representados los niveles de transcritos y de proteína a lo largo del día, igual que la lista que hay debajo del esquema</w:t>
      </w:r>
    </w:p>
  </w:comment>
  <w:comment w:id="44" w:author="Autoría desconocida" w:date="2023-09-22T18:33:00Z" w:initials="">
    <w:p>
      <w:pPr>
        <w:overflowPunct w:val="false"/>
        <w:rPr/>
      </w:pPr>
      <w:r>
        <w:rPr>
          <w:rFonts w:eastAsia="DejaVu Sans" w:cs="DejaVu Sans"/>
          <w:kern w:val="0"/>
          <w:sz w:val="20"/>
          <w:lang w:val="en-US" w:eastAsia="en-US" w:bidi="en-US"/>
        </w:rPr>
        <w:t>En el paper pone midnight pero no lo es</w:t>
      </w:r>
    </w:p>
  </w:comment>
  <w:comment w:id="46" w:author="Autoría desconocida" w:date="2023-09-22T18:44:00Z" w:initials="">
    <w:p>
      <w:pPr>
        <w:overflowPunct w:val="false"/>
        <w:rPr/>
      </w:pPr>
      <w:r>
        <w:rPr>
          <w:rFonts w:eastAsia="DejaVu Sans" w:cs="DejaVu Sans"/>
          <w:kern w:val="0"/>
          <w:sz w:val="20"/>
          <w:lang w:val="en-US" w:eastAsia="en-US" w:bidi="en-US"/>
        </w:rPr>
        <w:t>Debería incluir una tabla con todos todos los pvalues mencionados?  No se como justificar este tipo de resultados sin la tipica grafica de la onda delante. Es suficiente con decir que pvalor &lt;0.05?</w:t>
      </w:r>
    </w:p>
  </w:comment>
  <w:comment w:id="45" w:author="Mercedes García" w:date="2023-11-10T08:29:00Z" w:initials="MG">
    <w:p>
      <w:pPr>
        <w:overflowPunct w:val="false"/>
        <w:rPr/>
      </w:pPr>
      <w:r>
        <w:rPr>
          <w:rFonts w:eastAsia="DejaVu Sans" w:cs="Mangal"/>
          <w:color w:val="000000"/>
          <w:kern w:val="0"/>
          <w:sz w:val="20"/>
          <w:szCs w:val="18"/>
          <w:lang w:val="en-US" w:eastAsia="en-US" w:bidi="en-US"/>
        </w:rPr>
        <w:t>No veo necesaria esa tabla</w:t>
      </w:r>
    </w:p>
  </w:comment>
  <w:comment w:id="47" w:author="Mercedes García" w:date="2023-11-10T08:33:00Z" w:initials="MG">
    <w:p>
      <w:pPr>
        <w:overflowPunct w:val="false"/>
        <w:rPr/>
      </w:pPr>
      <w:r>
        <w:rPr>
          <w:rFonts w:eastAsia="DejaVu Sans" w:cs="Mangal"/>
          <w:color w:val="000000"/>
          <w:kern w:val="0"/>
          <w:sz w:val="20"/>
          <w:szCs w:val="18"/>
          <w:lang w:val="en-US" w:eastAsia="en-US" w:bidi="en-US"/>
        </w:rPr>
        <w:t xml:space="preserve">an almost was not found offset between their protein abundance profiles and their activity profiles </w:t>
      </w:r>
    </w:p>
  </w:comment>
</w:comments>
</file>

<file path=word/commentsExtended.xml><?xml version="1.0" encoding="utf-8"?>
<w15:commentsEx xmlns:mc="http://schemas.openxmlformats.org/markup-compatibility/2006" xmlns:w15="http://schemas.microsoft.com/office/word/2012/wordml" mc:Ignorable="w15">
  <w15:commentEx w15:paraId="02000000" w15:paraIdParent="01000000"/>
  <w15:commentEx w15:paraId="03000000" w15:done="1"/>
  <w15:commentEx w15:paraId="05000000" w15:paraIdParent="04000000"/>
  <w15:commentEx w15:paraId="07000000" w15:done="1"/>
  <w15:commentEx w15:paraId="08000000" w15:paraIdParent="06000000"/>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Liberation Sans">
    <w:altName w:val="Arial"/>
    <w:charset w:val="01"/>
    <w:family w:val="swiss"/>
    <w:pitch w:val="variable"/>
  </w:font>
  <w:font w:name="Liberation Sans">
    <w:altName w:val="Arial"/>
    <w:charset w:val="01"/>
    <w:family w:val="roman"/>
    <w:pitch w:val="variable"/>
  </w:font>
  <w:font w:name="Calibri Light">
    <w:charset w:val="01"/>
    <w:family w:val="roman"/>
    <w:pitch w:val="variable"/>
  </w:font>
  <w:font w:name="Liberation Mono">
    <w:altName w:val="Courier New"/>
    <w:charset w:val="01"/>
    <w:family w:val="roman"/>
    <w:pitch w:val="variable"/>
  </w:font>
  <w:font w:name="Georgia">
    <w:altName w:val="Palatino"/>
    <w:charset w:val="01"/>
    <w:family w:val="roman"/>
    <w:pitch w:val="variable"/>
  </w:font>
  <w:font w:name="Arial">
    <w:charset w:val="01"/>
    <w:family w:val="roman"/>
    <w:pitch w:val="variable"/>
  </w:font>
  <w:font w:name="serif">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50"/>
  <w:trackRevisions/>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es-E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97141"/>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14:ligatures w14:val="none"/>
    </w:rPr>
  </w:style>
  <w:style w:type="paragraph" w:styleId="Heading1">
    <w:name w:val="Heading 1"/>
    <w:basedOn w:val="Title"/>
    <w:next w:val="BodyText"/>
    <w:link w:val="Ttulo1Car"/>
    <w:uiPriority w:val="9"/>
    <w:qFormat/>
    <w:rsid w:val="00897141"/>
    <w:pPr>
      <w:keepNext w:val="true"/>
      <w:numPr>
        <w:ilvl w:val="0"/>
        <w:numId w:val="1"/>
      </w:numPr>
      <w:spacing w:before="240" w:after="120"/>
      <w:contextualSpacing w:val="false"/>
      <w:jc w:val="right"/>
      <w:outlineLvl w:val="0"/>
    </w:pPr>
    <w:rPr>
      <w:rFonts w:ascii="Liberation Serif" w:hAnsi="Liberation Serif" w:eastAsia="Noto Sans CJK SC" w:cs="Lohit Devanagari"/>
      <w:b/>
      <w:bCs/>
      <w:spacing w:val="0"/>
      <w:kern w:val="2"/>
      <w:sz w:val="72"/>
      <w:szCs w:val="72"/>
    </w:rPr>
  </w:style>
  <w:style w:type="paragraph" w:styleId="Heading2">
    <w:name w:val="Heading 2"/>
    <w:basedOn w:val="Title"/>
    <w:next w:val="BodyText"/>
    <w:link w:val="Ttulo2Car"/>
    <w:uiPriority w:val="9"/>
    <w:unhideWhenUsed/>
    <w:qFormat/>
    <w:rsid w:val="00897141"/>
    <w:pPr>
      <w:keepNext w:val="true"/>
      <w:numPr>
        <w:ilvl w:val="1"/>
        <w:numId w:val="1"/>
      </w:numPr>
      <w:spacing w:lineRule="auto" w:line="360" w:before="200" w:after="120"/>
      <w:contextualSpacing w:val="false"/>
      <w:jc w:val="both"/>
      <w:outlineLvl w:val="1"/>
    </w:pPr>
    <w:rPr>
      <w:rFonts w:ascii="Liberation Sans" w:hAnsi="Liberation Sans" w:eastAsia="Noto Sans CJK SC" w:cs="Lohit Devanagari"/>
      <w:b/>
      <w:bCs/>
      <w:spacing w:val="0"/>
      <w:kern w:val="2"/>
      <w:sz w:val="32"/>
      <w:szCs w:val="32"/>
    </w:rPr>
  </w:style>
  <w:style w:type="paragraph" w:styleId="Heading3">
    <w:name w:val="Heading 3"/>
    <w:basedOn w:val="Title"/>
    <w:next w:val="BodyText"/>
    <w:link w:val="Ttulo3Car"/>
    <w:uiPriority w:val="9"/>
    <w:unhideWhenUsed/>
    <w:qFormat/>
    <w:rsid w:val="00897141"/>
    <w:pPr>
      <w:keepNext w:val="true"/>
      <w:numPr>
        <w:ilvl w:val="2"/>
        <w:numId w:val="1"/>
      </w:numPr>
      <w:spacing w:before="140" w:after="120"/>
      <w:contextualSpacing w:val="false"/>
      <w:outlineLvl w:val="2"/>
    </w:pPr>
    <w:rPr>
      <w:rFonts w:ascii="Liberation Sans" w:hAnsi="Liberation Sans" w:eastAsia="Noto Sans CJK SC" w:cs="Lohit Devanagari"/>
      <w:b/>
      <w:bCs/>
      <w:spacing w:val="0"/>
      <w:kern w:val="2"/>
      <w:sz w:val="28"/>
      <w:szCs w:val="28"/>
    </w:rPr>
  </w:style>
  <w:style w:type="paragraph" w:styleId="Heading4">
    <w:name w:val="Heading 4"/>
    <w:basedOn w:val="Title"/>
    <w:next w:val="BodyText"/>
    <w:link w:val="Ttulo4Car"/>
    <w:uiPriority w:val="9"/>
    <w:unhideWhenUsed/>
    <w:qFormat/>
    <w:rsid w:val="00897141"/>
    <w:pPr>
      <w:keepNext w:val="true"/>
      <w:numPr>
        <w:ilvl w:val="3"/>
        <w:numId w:val="1"/>
      </w:numPr>
      <w:spacing w:before="120" w:after="120"/>
      <w:contextualSpacing w:val="false"/>
      <w:outlineLvl w:val="3"/>
    </w:pPr>
    <w:rPr>
      <w:rFonts w:ascii="Liberation Sans" w:hAnsi="Liberation Sans" w:eastAsia="Noto Sans CJK SC" w:cs="Lohit Devanagari"/>
      <w:b/>
      <w:bCs/>
      <w:i/>
      <w:iCs/>
      <w:spacing w:val="0"/>
      <w:kern w:val="2"/>
      <w:sz w:val="26"/>
      <w:szCs w:val="26"/>
    </w:rPr>
  </w:style>
  <w:style w:type="paragraph" w:styleId="Heading5">
    <w:name w:val="Heading 5"/>
    <w:basedOn w:val="Title"/>
    <w:next w:val="BodyText"/>
    <w:link w:val="Ttulo5Car"/>
    <w:uiPriority w:val="9"/>
    <w:unhideWhenUsed/>
    <w:qFormat/>
    <w:rsid w:val="00897141"/>
    <w:pPr>
      <w:keepNext w:val="true"/>
      <w:numPr>
        <w:ilvl w:val="4"/>
        <w:numId w:val="1"/>
      </w:numPr>
      <w:spacing w:before="120" w:after="60"/>
      <w:contextualSpacing w:val="false"/>
      <w:outlineLvl w:val="4"/>
    </w:pPr>
    <w:rPr>
      <w:rFonts w:ascii="Liberation Sans" w:hAnsi="Liberation Sans" w:eastAsia="Noto Sans CJK SC" w:cs="Lohit Devanagari"/>
      <w:b/>
      <w:bCs/>
      <w:spacing w:val="0"/>
      <w:kern w:val="2"/>
      <w:sz w:val="24"/>
      <w:szCs w:val="24"/>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uiPriority w:val="9"/>
    <w:qFormat/>
    <w:rsid w:val="00897141"/>
    <w:rPr>
      <w:rFonts w:ascii="Liberation Serif" w:hAnsi="Liberation Serif" w:eastAsia="Noto Sans CJK SC" w:cs="Lohit Devanagari"/>
      <w:b/>
      <w:bCs/>
      <w:sz w:val="72"/>
      <w:szCs w:val="72"/>
      <w:lang w:val="en-US" w:eastAsia="zh-CN" w:bidi="hi-IN"/>
      <w14:ligatures w14:val="none"/>
    </w:rPr>
  </w:style>
  <w:style w:type="character" w:styleId="Ttulo2Car" w:customStyle="1">
    <w:name w:val="Título 2 Car"/>
    <w:basedOn w:val="DefaultParagraphFont"/>
    <w:uiPriority w:val="9"/>
    <w:qFormat/>
    <w:rsid w:val="00897141"/>
    <w:rPr>
      <w:rFonts w:ascii="Liberation Sans" w:hAnsi="Liberation Sans" w:eastAsia="Noto Sans CJK SC" w:cs="Lohit Devanagari"/>
      <w:b/>
      <w:bCs/>
      <w:sz w:val="32"/>
      <w:szCs w:val="32"/>
      <w:lang w:val="en-US" w:eastAsia="zh-CN" w:bidi="hi-IN"/>
      <w14:ligatures w14:val="none"/>
    </w:rPr>
  </w:style>
  <w:style w:type="character" w:styleId="Ttulo3Car" w:customStyle="1">
    <w:name w:val="Título 3 Car"/>
    <w:basedOn w:val="DefaultParagraphFont"/>
    <w:uiPriority w:val="9"/>
    <w:qFormat/>
    <w:rsid w:val="00897141"/>
    <w:rPr>
      <w:rFonts w:ascii="Liberation Sans" w:hAnsi="Liberation Sans" w:eastAsia="Noto Sans CJK SC" w:cs="Lohit Devanagari"/>
      <w:b/>
      <w:bCs/>
      <w:sz w:val="28"/>
      <w:szCs w:val="28"/>
      <w:lang w:val="en-US" w:eastAsia="zh-CN" w:bidi="hi-IN"/>
      <w14:ligatures w14:val="none"/>
    </w:rPr>
  </w:style>
  <w:style w:type="character" w:styleId="Ttulo4Car" w:customStyle="1">
    <w:name w:val="Título 4 Car"/>
    <w:basedOn w:val="DefaultParagraphFont"/>
    <w:uiPriority w:val="9"/>
    <w:qFormat/>
    <w:rsid w:val="00897141"/>
    <w:rPr>
      <w:rFonts w:ascii="Liberation Sans" w:hAnsi="Liberation Sans" w:eastAsia="Noto Sans CJK SC" w:cs="Lohit Devanagari"/>
      <w:b/>
      <w:bCs/>
      <w:i/>
      <w:iCs/>
      <w:sz w:val="26"/>
      <w:szCs w:val="26"/>
      <w:lang w:val="en-US" w:eastAsia="zh-CN" w:bidi="hi-IN"/>
      <w14:ligatures w14:val="none"/>
    </w:rPr>
  </w:style>
  <w:style w:type="character" w:styleId="Ttulo5Car" w:customStyle="1">
    <w:name w:val="Título 5 Car"/>
    <w:basedOn w:val="DefaultParagraphFont"/>
    <w:uiPriority w:val="9"/>
    <w:qFormat/>
    <w:rsid w:val="00897141"/>
    <w:rPr>
      <w:rFonts w:ascii="Liberation Sans" w:hAnsi="Liberation Sans" w:eastAsia="Noto Sans CJK SC" w:cs="Lohit Devanagari"/>
      <w:b/>
      <w:bCs/>
      <w:lang w:val="en-US" w:eastAsia="zh-CN" w:bidi="hi-IN"/>
      <w14:ligatures w14:val="none"/>
    </w:rPr>
  </w:style>
  <w:style w:type="character" w:styleId="Emphasis">
    <w:name w:val="Emphasis"/>
    <w:qFormat/>
    <w:rsid w:val="00897141"/>
    <w:rPr>
      <w:i/>
      <w:iCs/>
    </w:rPr>
  </w:style>
  <w:style w:type="character" w:styleId="TextoindependienteCar" w:customStyle="1">
    <w:name w:val="Texto independiente Car"/>
    <w:basedOn w:val="DefaultParagraphFont"/>
    <w:qFormat/>
    <w:rsid w:val="00897141"/>
    <w:rPr>
      <w:rFonts w:ascii="Liberation Sans" w:hAnsi="Liberation Sans" w:eastAsia="Noto Serif CJK SC" w:cs="Lohit Devanagari"/>
      <w:lang w:val="en-US" w:eastAsia="zh-CN" w:bidi="hi-IN"/>
      <w14:ligatures w14:val="none"/>
    </w:rPr>
  </w:style>
  <w:style w:type="character" w:styleId="TtuloCar" w:customStyle="1">
    <w:name w:val="Título Car"/>
    <w:basedOn w:val="DefaultParagraphFont"/>
    <w:uiPriority w:val="10"/>
    <w:qFormat/>
    <w:rsid w:val="00897141"/>
    <w:rPr>
      <w:rFonts w:ascii="Calibri Light" w:hAnsi="Calibri Light" w:eastAsia="" w:cs="Mangal" w:asciiTheme="majorHAnsi" w:eastAsiaTheme="majorEastAsia" w:hAnsiTheme="majorHAnsi"/>
      <w:spacing w:val="-10"/>
      <w:kern w:val="2"/>
      <w:sz w:val="56"/>
      <w:szCs w:val="50"/>
      <w:lang w:val="en-US" w:eastAsia="zh-CN" w:bidi="hi-IN"/>
      <w14:ligatures w14:val="none"/>
    </w:rPr>
  </w:style>
  <w:style w:type="character" w:styleId="Annotationreference">
    <w:name w:val="annotation reference"/>
    <w:basedOn w:val="DefaultParagraphFont"/>
    <w:uiPriority w:val="99"/>
    <w:semiHidden/>
    <w:unhideWhenUsed/>
    <w:qFormat/>
    <w:rsid w:val="000b4b6d"/>
    <w:rPr>
      <w:sz w:val="16"/>
      <w:szCs w:val="16"/>
    </w:rPr>
  </w:style>
  <w:style w:type="character" w:styleId="TextocomentarioCar" w:customStyle="1">
    <w:name w:val="Texto comentario Car"/>
    <w:basedOn w:val="DefaultParagraphFont"/>
    <w:uiPriority w:val="99"/>
    <w:semiHidden/>
    <w:qFormat/>
    <w:rsid w:val="000b4b6d"/>
    <w:rPr>
      <w:rFonts w:ascii="Liberation Serif" w:hAnsi="Liberation Serif" w:eastAsia="Noto Serif CJK SC" w:cs="Mangal"/>
      <w:sz w:val="20"/>
      <w:szCs w:val="18"/>
      <w:lang w:val="en-US" w:eastAsia="zh-CN" w:bidi="hi-IN"/>
      <w14:ligatures w14:val="none"/>
    </w:rPr>
  </w:style>
  <w:style w:type="character" w:styleId="AsuntodelcomentarioCar" w:customStyle="1">
    <w:name w:val="Asunto del comentario Car"/>
    <w:basedOn w:val="TextocomentarioCar"/>
    <w:uiPriority w:val="99"/>
    <w:semiHidden/>
    <w:qFormat/>
    <w:rsid w:val="000b4b6d"/>
    <w:rPr>
      <w:rFonts w:ascii="Liberation Serif" w:hAnsi="Liberation Serif" w:eastAsia="Noto Serif CJK SC" w:cs="Mangal"/>
      <w:b/>
      <w:bCs/>
      <w:sz w:val="20"/>
      <w:szCs w:val="18"/>
      <w:lang w:val="en-US" w:eastAsia="zh-CN" w:bidi="hi-IN"/>
      <w14:ligatures w14:val="none"/>
    </w:rPr>
  </w:style>
  <w:style w:type="character" w:styleId="Anchor-text" w:customStyle="1">
    <w:name w:val="anchor-text"/>
    <w:basedOn w:val="DefaultParagraphFont"/>
    <w:qFormat/>
    <w:rsid w:val="00fd45df"/>
    <w:rPr/>
  </w:style>
  <w:style w:type="character" w:styleId="Hyperlink">
    <w:name w:val="Hyperlink"/>
    <w:rPr>
      <w:color w:val="000080"/>
      <w:u w:val="single"/>
      <w:lang w:val="zxx" w:eastAsia="zxx" w:bidi="zxx"/>
    </w:rPr>
  </w:style>
  <w:style w:type="character" w:styleId="LineNumber">
    <w:name w:val="Line Number"/>
    <w:rPr/>
  </w:style>
  <w:style w:type="paragraph" w:styleId="Ttulo">
    <w:name w:val="Título"/>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TextoindependienteCar"/>
    <w:rsid w:val="00897141"/>
    <w:pPr>
      <w:spacing w:lineRule="auto" w:line="360" w:before="0" w:after="140"/>
      <w:jc w:val="both"/>
    </w:pPr>
    <w:rPr>
      <w:rFonts w:ascii="Liberation Sans" w:hAnsi="Liberation Sans"/>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Title">
    <w:name w:val="Title"/>
    <w:basedOn w:val="Normal"/>
    <w:next w:val="Normal"/>
    <w:link w:val="TtuloCar"/>
    <w:uiPriority w:val="10"/>
    <w:qFormat/>
    <w:rsid w:val="00897141"/>
    <w:pPr>
      <w:spacing w:before="0" w:after="0"/>
      <w:contextualSpacing/>
    </w:pPr>
    <w:rPr>
      <w:rFonts w:ascii="Calibri Light" w:hAnsi="Calibri Light" w:eastAsia="" w:cs="Mangal" w:asciiTheme="majorHAnsi" w:eastAsiaTheme="majorEastAsia" w:hAnsiTheme="majorHAnsi"/>
      <w:spacing w:val="-10"/>
      <w:kern w:val="2"/>
      <w:sz w:val="56"/>
      <w:szCs w:val="50"/>
    </w:rPr>
  </w:style>
  <w:style w:type="paragraph" w:styleId="Tabla" w:customStyle="1">
    <w:name w:val="Tabla"/>
    <w:basedOn w:val="Caption1"/>
    <w:qFormat/>
    <w:rsid w:val="00897141"/>
    <w:pPr>
      <w:suppressLineNumbers/>
      <w:spacing w:before="120" w:after="120"/>
    </w:pPr>
    <w:rPr>
      <w:rFonts w:cs="Lohit Devanagari"/>
      <w:color w:val="auto"/>
      <w:sz w:val="24"/>
      <w:szCs w:val="24"/>
    </w:rPr>
  </w:style>
  <w:style w:type="paragraph" w:styleId="Figura" w:customStyle="1">
    <w:name w:val="Figura"/>
    <w:basedOn w:val="Caption1"/>
    <w:qFormat/>
    <w:rsid w:val="00897141"/>
    <w:pPr>
      <w:suppressLineNumbers/>
      <w:spacing w:before="120" w:after="120"/>
    </w:pPr>
    <w:rPr>
      <w:rFonts w:cs="Lohit Devanagari"/>
      <w:color w:val="auto"/>
      <w:sz w:val="24"/>
      <w:szCs w:val="24"/>
    </w:rPr>
  </w:style>
  <w:style w:type="paragraph" w:styleId="Caption1">
    <w:name w:val="caption1"/>
    <w:basedOn w:val="Normal"/>
    <w:next w:val="Normal"/>
    <w:uiPriority w:val="35"/>
    <w:semiHidden/>
    <w:unhideWhenUsed/>
    <w:qFormat/>
    <w:rsid w:val="00897141"/>
    <w:pPr>
      <w:spacing w:before="0" w:after="200"/>
    </w:pPr>
    <w:rPr>
      <w:rFonts w:cs="Mangal"/>
      <w:i/>
      <w:iCs/>
      <w:color w:themeColor="text2" w:val="44546A"/>
      <w:sz w:val="18"/>
      <w:szCs w:val="16"/>
    </w:rPr>
  </w:style>
  <w:style w:type="paragraph" w:styleId="Revision">
    <w:name w:val="Revision"/>
    <w:uiPriority w:val="99"/>
    <w:semiHidden/>
    <w:qFormat/>
    <w:rsid w:val="000b4b6d"/>
    <w:pPr>
      <w:widowControl/>
      <w:suppressAutoHyphens w:val="true"/>
      <w:bidi w:val="0"/>
      <w:spacing w:before="0" w:after="0"/>
      <w:jc w:val="left"/>
    </w:pPr>
    <w:rPr>
      <w:rFonts w:ascii="Liberation Serif" w:hAnsi="Liberation Serif" w:eastAsia="Noto Serif CJK SC" w:cs="Mangal"/>
      <w:color w:val="auto"/>
      <w:kern w:val="2"/>
      <w:sz w:val="24"/>
      <w:szCs w:val="21"/>
      <w:lang w:val="en-US" w:eastAsia="zh-CN" w:bidi="hi-IN"/>
      <w14:ligatures w14:val="none"/>
    </w:rPr>
  </w:style>
  <w:style w:type="paragraph" w:styleId="Annotationtext">
    <w:name w:val="annotation text"/>
    <w:basedOn w:val="Normal"/>
    <w:link w:val="TextocomentarioCar"/>
    <w:uiPriority w:val="99"/>
    <w:semiHidden/>
    <w:unhideWhenUsed/>
    <w:qFormat/>
    <w:rsid w:val="000b4b6d"/>
    <w:pPr/>
    <w:rPr>
      <w:rFonts w:cs="Mangal"/>
      <w:sz w:val="20"/>
      <w:szCs w:val="18"/>
    </w:rPr>
  </w:style>
  <w:style w:type="paragraph" w:styleId="Annotationsubject">
    <w:name w:val="annotation subject"/>
    <w:basedOn w:val="Annotationtext"/>
    <w:next w:val="Annotationtext"/>
    <w:link w:val="AsuntodelcomentarioCar"/>
    <w:uiPriority w:val="99"/>
    <w:semiHidden/>
    <w:unhideWhenUsed/>
    <w:qFormat/>
    <w:rsid w:val="000b4b6d"/>
    <w:pPr/>
    <w:rPr>
      <w:b/>
      <w:bCs/>
    </w:rPr>
  </w:style>
  <w:style w:type="paragraph" w:styleId="FrameContents">
    <w:name w:val="Frame Contents"/>
    <w:basedOn w:val="Normal"/>
    <w:qFormat/>
    <w:pPr/>
    <w:rPr/>
  </w:style>
  <w:style w:type="paragraph" w:styleId="Textopreformateado">
    <w:name w:val="Texto preformateado"/>
    <w:basedOn w:val="Normal"/>
    <w:qFormat/>
    <w:pPr>
      <w:spacing w:before="0" w:after="0"/>
    </w:pPr>
    <w:rPr>
      <w:rFonts w:ascii="Liberation Mono" w:hAnsi="Liberation Mono" w:eastAsia="Liberation Mono" w:cs="Liberation Mono"/>
      <w:sz w:val="20"/>
      <w:szCs w:val="20"/>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hyperlink" Target="https://doi.org/10.1016/j.bbabio.2008.09.013" TargetMode="External"/><Relationship Id="rId17" Type="http://schemas.openxmlformats.org/officeDocument/2006/relationships/image" Target="media/image8.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comments" Target="comments.xml"/><Relationship Id="rId23" Type="http://schemas.microsoft.com/office/2011/relationships/commentsExtended" Target="commentsExtended.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2781</TotalTime>
  <Application>LibreOffice/7.6.2.1$Linux_X86_64 LibreOffice_project/60$Build-1</Application>
  <AppVersion>15.0000</AppVersion>
  <DocSecurity>0</DocSecurity>
  <Pages>31</Pages>
  <Words>7347</Words>
  <Characters>43235</Characters>
  <CharactersWithSpaces>50415</CharactersWithSpaces>
  <Paragraphs>220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2023-10-27T07:07:00Z</dcterms:created>
  <dc:creator>Mercedes García</dc:creator>
  <dc:description/>
  <dc:language>en-US</dc:language>
  <cp:lastModifiedBy/>
  <dcterms:modified xsi:type="dcterms:W3CDTF">2023-12-06T01:01:58Z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