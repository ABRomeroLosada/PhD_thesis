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0C17EA" w14:textId="77777777" w:rsidR="00F201CA" w:rsidRDefault="006B4FAD" w:rsidP="003F1E3C">
      <w:pPr>
        <w:pStyle w:val="Ttulo4"/>
        <w:numPr>
          <w:ilvl w:val="0"/>
          <w:numId w:val="0"/>
        </w:numPr>
      </w:pPr>
      <w:bookmarkStart w:id="0" w:name="__RefHeading___Toc365748_4255295215"/>
      <w:bookmarkEnd w:id="0"/>
      <w:r>
        <w:t>Integration of photosynthe</w:t>
      </w:r>
      <w:ins w:id="1" w:author="admin" w:date="2023-03-16T09:35:00Z">
        <w:r w:rsidR="003F1E3C">
          <w:t>tic</w:t>
        </w:r>
      </w:ins>
      <w:del w:id="2" w:author="admin" w:date="2023-03-16T09:35:00Z">
        <w:r w:rsidDel="003F1E3C">
          <w:delText>sis</w:delText>
        </w:r>
      </w:del>
      <w:r>
        <w:t xml:space="preserve"> efficiency rhythmic profile with multi-omic data</w:t>
      </w:r>
    </w:p>
    <w:p w14:paraId="39FE3AFC" w14:textId="77777777" w:rsidR="00F201CA" w:rsidRDefault="006B4FAD">
      <w:pPr>
        <w:pStyle w:val="Textoindependiente"/>
      </w:pPr>
      <w:r>
        <w:t xml:space="preserve">Fv/Fm rhythmic profiles are integrated with the proteomics and transcriptomics data of the PSII, PSI and chlorophyll binding proteins </w:t>
      </w:r>
      <w:commentRangeStart w:id="3"/>
      <w:r>
        <w:t>(ANEXO con las proteinas consideradas o tabla aquí?).</w:t>
      </w:r>
      <w:commentRangeEnd w:id="3"/>
      <w:r w:rsidR="00BE4B15">
        <w:rPr>
          <w:rStyle w:val="Refdecomentario"/>
          <w:rFonts w:ascii="Liberation Serif" w:hAnsi="Liberation Serif" w:cs="Mangal"/>
        </w:rPr>
        <w:commentReference w:id="3"/>
      </w:r>
      <w:r>
        <w:t xml:space="preserve"> During summer photoperiod, </w:t>
      </w:r>
      <w:commentRangeStart w:id="4"/>
      <w:r>
        <w:t>those photosynthesis proteins are maintained at the same abundance levels during the light hours. However, the Fv/Fm levels are not equally maintained during the light hours as proteins do</w:t>
      </w:r>
      <w:commentRangeEnd w:id="4"/>
      <w:r w:rsidR="00BE4B15">
        <w:rPr>
          <w:rStyle w:val="Refdecomentario"/>
          <w:rFonts w:ascii="Liberation Serif" w:hAnsi="Liberation Serif" w:cs="Mangal"/>
        </w:rPr>
        <w:commentReference w:id="4"/>
      </w:r>
      <w:r>
        <w:t xml:space="preserve">. Instead, the </w:t>
      </w:r>
      <w:del w:id="5" w:author="admin" w:date="2023-03-16T09:46:00Z">
        <w:r w:rsidDel="00600E19">
          <w:delText xml:space="preserve">best </w:delText>
        </w:r>
      </w:del>
      <w:ins w:id="6" w:author="admin" w:date="2023-03-16T09:46:00Z">
        <w:r w:rsidR="00600E19">
          <w:t>optima</w:t>
        </w:r>
      </w:ins>
      <w:ins w:id="7" w:author="admin" w:date="2023-03-16T09:47:00Z">
        <w:r w:rsidR="00600E19">
          <w:t>l</w:t>
        </w:r>
      </w:ins>
      <w:ins w:id="8" w:author="admin" w:date="2023-03-16T09:46:00Z">
        <w:r w:rsidR="00600E19">
          <w:t xml:space="preserve"> </w:t>
        </w:r>
      </w:ins>
      <w:r>
        <w:t>photosynthe</w:t>
      </w:r>
      <w:ins w:id="9" w:author="admin" w:date="2023-03-16T09:44:00Z">
        <w:r w:rsidR="00BE4B15">
          <w:t>tic</w:t>
        </w:r>
      </w:ins>
      <w:del w:id="10" w:author="admin" w:date="2023-03-16T09:44:00Z">
        <w:r w:rsidDel="00BE4B15">
          <w:delText>sis</w:delText>
        </w:r>
      </w:del>
      <w:r>
        <w:t xml:space="preserve"> efficiency (higher Fv/Fm</w:t>
      </w:r>
      <w:del w:id="11" w:author="admin" w:date="2023-03-16T09:44:00Z">
        <w:r w:rsidDel="00BE4B15">
          <w:delText xml:space="preserve"> levels</w:delText>
        </w:r>
      </w:del>
      <w:r>
        <w:t>) is observed when transcription of photosynth</w:t>
      </w:r>
      <w:ins w:id="12" w:author="admin" w:date="2023-03-16T09:44:00Z">
        <w:r w:rsidR="00BE4B15">
          <w:t>etic</w:t>
        </w:r>
      </w:ins>
      <w:del w:id="13" w:author="admin" w:date="2023-03-16T09:44:00Z">
        <w:r w:rsidDel="00BE4B15">
          <w:delText>esis</w:delText>
        </w:r>
      </w:del>
      <w:r>
        <w:t xml:space="preserve"> genes is taking place (Fig. 37-A). It suggest</w:t>
      </w:r>
      <w:ins w:id="14" w:author="admin" w:date="2023-03-16T09:45:00Z">
        <w:r w:rsidR="00BE4B15">
          <w:t>s</w:t>
        </w:r>
      </w:ins>
      <w:r>
        <w:t xml:space="preserve"> that, during summer photoperiod, there is not a significant temporal offset between gene-protein-physiological </w:t>
      </w:r>
      <w:del w:id="15" w:author="admin" w:date="2023-03-16T09:48:00Z">
        <w:r w:rsidDel="00AE577E">
          <w:delText>measurement</w:delText>
        </w:r>
      </w:del>
      <w:ins w:id="16" w:author="admin" w:date="2023-03-16T09:48:00Z">
        <w:r w:rsidR="00AE577E">
          <w:t>responses</w:t>
        </w:r>
      </w:ins>
      <w:r>
        <w:t>. Genes are translated as soon as they are transcribed and photosynthe</w:t>
      </w:r>
      <w:ins w:id="17" w:author="admin" w:date="2023-03-16T09:48:00Z">
        <w:r w:rsidR="00AE577E">
          <w:t>tic</w:t>
        </w:r>
      </w:ins>
      <w:del w:id="18" w:author="admin" w:date="2023-03-16T09:48:00Z">
        <w:r w:rsidDel="00AE577E">
          <w:delText>sis</w:delText>
        </w:r>
      </w:del>
      <w:r>
        <w:t xml:space="preserve"> efficiency increase as proteins are </w:t>
      </w:r>
      <w:r>
        <w:rPr>
          <w:i/>
          <w:iCs/>
        </w:rPr>
        <w:t>de-novo</w:t>
      </w:r>
      <w:r>
        <w:t xml:space="preserve"> synthesized. During winter photoperiod, as it was mentioned in Chapter 3, the gene-protein offset become larger. Gene expression and de-novo synthesis of proteins are not taking place simultaneously as they apparently do during summer photoperiod. In agreement, maximum </w:t>
      </w:r>
      <w:del w:id="19" w:author="admin" w:date="2023-03-16T09:55:00Z">
        <w:r w:rsidDel="00AE577E">
          <w:delText xml:space="preserve">level of </w:delText>
        </w:r>
      </w:del>
      <w:r>
        <w:t>photosynthe</w:t>
      </w:r>
      <w:ins w:id="20" w:author="admin" w:date="2023-03-16T09:55:00Z">
        <w:r w:rsidR="00AE577E">
          <w:t>tic</w:t>
        </w:r>
      </w:ins>
      <w:del w:id="21" w:author="admin" w:date="2023-03-16T09:55:00Z">
        <w:r w:rsidDel="00AE577E">
          <w:delText>sis</w:delText>
        </w:r>
      </w:del>
      <w:r>
        <w:t xml:space="preserve"> efficiency takes place few hours after the maximum </w:t>
      </w:r>
      <w:ins w:id="22" w:author="admin" w:date="2023-03-16T09:55:00Z">
        <w:r w:rsidR="00AE577E">
          <w:t xml:space="preserve">gene </w:t>
        </w:r>
      </w:ins>
      <w:r>
        <w:t>expression level (Fig. 37-B). In addition, rhythmic profiles with 12h period (2 peaks every 24h) under winter photoperiod are not only observed in Fv/Fm</w:t>
      </w:r>
      <w:del w:id="23" w:author="admin" w:date="2023-03-16T09:57:00Z">
        <w:r w:rsidDel="00AA10A7">
          <w:delText xml:space="preserve"> measurements</w:delText>
        </w:r>
      </w:del>
      <w:r>
        <w:t xml:space="preserve">, but also </w:t>
      </w:r>
      <w:del w:id="24" w:author="admin" w:date="2023-03-16T09:58:00Z">
        <w:r w:rsidDel="00AA10A7">
          <w:delText xml:space="preserve">at </w:delText>
        </w:r>
      </w:del>
      <w:ins w:id="25" w:author="admin" w:date="2023-03-16T09:58:00Z">
        <w:r w:rsidR="00AA10A7">
          <w:t xml:space="preserve">in </w:t>
        </w:r>
      </w:ins>
      <w:r>
        <w:t xml:space="preserve">the transcriptomic </w:t>
      </w:r>
      <w:del w:id="26" w:author="admin" w:date="2023-03-16T09:58:00Z">
        <w:r w:rsidDel="00AA10A7">
          <w:delText>level</w:delText>
        </w:r>
      </w:del>
      <w:ins w:id="27" w:author="admin" w:date="2023-03-16T09:58:00Z">
        <w:r w:rsidR="00AA10A7">
          <w:t>response</w:t>
        </w:r>
      </w:ins>
      <w:r>
        <w:t>. Photosynthesis genes present two peaks of expression per day, as many other genes do under winter photoperiod (Fig. 26-A). In this case, one of the expression peaks takes place during the first part of the morning, increasing photosynthetic efficiency during the maximum irradiance hours. Whereas</w:t>
      </w:r>
      <w:ins w:id="28" w:author="admin" w:date="2023-03-16T09:59:00Z">
        <w:r w:rsidR="00AA10A7">
          <w:t>,</w:t>
        </w:r>
      </w:ins>
      <w:r>
        <w:t xml:space="preserve"> the second peak of expression takes place during the night</w:t>
      </w:r>
      <w:del w:id="29" w:author="admin" w:date="2023-03-16T09:59:00Z">
        <w:r w:rsidDel="00AA10A7">
          <w:delText xml:space="preserve"> hours</w:delText>
        </w:r>
      </w:del>
      <w:r>
        <w:t>, preparing the photosynthe</w:t>
      </w:r>
      <w:ins w:id="30" w:author="admin" w:date="2023-03-16T09:59:00Z">
        <w:r w:rsidR="00AA10A7">
          <w:t>tic</w:t>
        </w:r>
      </w:ins>
      <w:del w:id="31" w:author="admin" w:date="2023-03-16T09:59:00Z">
        <w:r w:rsidDel="00AA10A7">
          <w:delText>sis</w:delText>
        </w:r>
      </w:del>
      <w:r>
        <w:t xml:space="preserve"> machinery with anticipation to sunrise</w:t>
      </w:r>
      <w:commentRangeStart w:id="32"/>
      <w:r>
        <w:t xml:space="preserve">. It suggest that photosynthesis machinery anticipation to photoperiod is transcriptionally regulated in </w:t>
      </w:r>
      <w:r>
        <w:rPr>
          <w:i/>
          <w:iCs/>
        </w:rPr>
        <w:t>Ostreococcus tauri</w:t>
      </w:r>
      <w:r>
        <w:t xml:space="preserve"> and, probably, since early in the green lineage.</w:t>
      </w:r>
      <w:commentRangeEnd w:id="32"/>
      <w:r w:rsidR="00AA10A7">
        <w:rPr>
          <w:rStyle w:val="Refdecomentario"/>
          <w:rFonts w:ascii="Liberation Serif" w:hAnsi="Liberation Serif" w:cs="Mangal"/>
        </w:rPr>
        <w:commentReference w:id="32"/>
      </w:r>
    </w:p>
    <w:p w14:paraId="69299A41" w14:textId="77777777" w:rsidR="00AA2644" w:rsidRDefault="006B4FAD">
      <w:pPr>
        <w:pStyle w:val="Textoindependiente"/>
        <w:rPr>
          <w:ins w:id="33" w:author="admin" w:date="2023-03-16T10:18:00Z"/>
        </w:rPr>
      </w:pPr>
      <w:commentRangeStart w:id="34"/>
      <w:commentRangeStart w:id="35"/>
      <w:r>
        <w:t>Only</w:t>
      </w:r>
      <w:commentRangeEnd w:id="34"/>
      <w:r w:rsidR="00AA2644">
        <w:rPr>
          <w:rStyle w:val="Refdecomentario"/>
          <w:rFonts w:ascii="Liberation Serif" w:hAnsi="Liberation Serif" w:cs="Mangal"/>
        </w:rPr>
        <w:commentReference w:id="34"/>
      </w:r>
      <w:r>
        <w:t xml:space="preserve"> a reduced number of proteins with a clear role on photosynthesis </w:t>
      </w:r>
      <w:del w:id="36" w:author="admin" w:date="2023-03-16T10:02:00Z">
        <w:r w:rsidDel="00004400">
          <w:delText xml:space="preserve">efficiency </w:delText>
        </w:r>
      </w:del>
      <w:r>
        <w:t>were included in the previous results in order to correctly correlate their profiles. However</w:t>
      </w:r>
      <w:commentRangeEnd w:id="35"/>
      <w:r w:rsidR="00004400">
        <w:rPr>
          <w:rStyle w:val="Refdecomentario"/>
          <w:rFonts w:ascii="Liberation Serif" w:hAnsi="Liberation Serif" w:cs="Mangal"/>
        </w:rPr>
        <w:commentReference w:id="35"/>
      </w:r>
      <w:r>
        <w:t xml:space="preserve">, </w:t>
      </w:r>
      <w:ins w:id="37" w:author="admin" w:date="2023-03-16T10:04:00Z">
        <w:r w:rsidR="00004400">
          <w:t>P</w:t>
        </w:r>
      </w:ins>
      <w:del w:id="38" w:author="admin" w:date="2023-03-16T10:04:00Z">
        <w:r w:rsidDel="00004400">
          <w:delText>p</w:delText>
        </w:r>
      </w:del>
      <w:r>
        <w:t xml:space="preserve">hotosynthesis is a process where a huge amount of </w:t>
      </w:r>
      <w:del w:id="39" w:author="admin" w:date="2023-03-16T10:04:00Z">
        <w:r w:rsidDel="00004400">
          <w:delText xml:space="preserve">different </w:delText>
        </w:r>
      </w:del>
      <w:r>
        <w:t xml:space="preserve">proteins are involved and different metabolic pathways strongly depend on its execution. Photosynthesis is executed by an electron transport chain that consist of three big protein complexes (Photosystem II, cytochrome b6f, Photosystem I) </w:t>
      </w:r>
      <w:commentRangeStart w:id="40"/>
      <w:r>
        <w:t xml:space="preserve">that use electrons obtained from </w:t>
      </w:r>
      <w:del w:id="41" w:author="admin" w:date="2023-03-16T10:05:00Z">
        <w:r w:rsidDel="00004400">
          <w:delText xml:space="preserve">hydrolysis </w:delText>
        </w:r>
      </w:del>
      <w:ins w:id="42" w:author="admin" w:date="2023-03-16T10:05:00Z">
        <w:r w:rsidR="00004400">
          <w:t xml:space="preserve">water </w:t>
        </w:r>
      </w:ins>
      <w:r>
        <w:t xml:space="preserve">to generate NADPH. The protons accumulated inside the lumen during </w:t>
      </w:r>
      <w:del w:id="43" w:author="admin" w:date="2023-03-16T10:06:00Z">
        <w:r w:rsidDel="00004400">
          <w:delText xml:space="preserve">electron </w:delText>
        </w:r>
      </w:del>
      <w:ins w:id="44" w:author="admin" w:date="2023-03-16T10:06:00Z">
        <w:r w:rsidR="00004400">
          <w:t xml:space="preserve">this </w:t>
        </w:r>
      </w:ins>
      <w:r>
        <w:t xml:space="preserve">transport are </w:t>
      </w:r>
      <w:del w:id="45" w:author="admin" w:date="2023-03-16T10:07:00Z">
        <w:r w:rsidDel="00004400">
          <w:delText xml:space="preserve">released </w:delText>
        </w:r>
      </w:del>
      <w:ins w:id="46" w:author="admin" w:date="2023-03-16T10:07:00Z">
        <w:r w:rsidR="00004400">
          <w:t xml:space="preserve">used </w:t>
        </w:r>
      </w:ins>
      <w:r>
        <w:t>by the ATP</w:t>
      </w:r>
      <w:ins w:id="47" w:author="admin" w:date="2023-03-16T10:07:00Z">
        <w:r w:rsidR="00004400">
          <w:t>sinth</w:t>
        </w:r>
      </w:ins>
      <w:r>
        <w:t xml:space="preserve">ase </w:t>
      </w:r>
      <w:ins w:id="48" w:author="admin" w:date="2023-03-16T10:07:00Z">
        <w:r w:rsidR="00004400">
          <w:t xml:space="preserve">to </w:t>
        </w:r>
      </w:ins>
      <w:del w:id="49" w:author="admin" w:date="2023-03-16T10:07:00Z">
        <w:r w:rsidDel="00004400">
          <w:delText xml:space="preserve">producing </w:delText>
        </w:r>
      </w:del>
      <w:ins w:id="50" w:author="admin" w:date="2023-03-16T10:07:00Z">
        <w:r w:rsidR="00004400">
          <w:t xml:space="preserve">produce </w:t>
        </w:r>
      </w:ins>
      <w:del w:id="51" w:author="admin" w:date="2023-03-16T10:07:00Z">
        <w:r w:rsidDel="00004400">
          <w:delText xml:space="preserve">also </w:delText>
        </w:r>
      </w:del>
      <w:r>
        <w:t>ATP</w:t>
      </w:r>
      <w:commentRangeEnd w:id="40"/>
      <w:r w:rsidR="00F63D5A">
        <w:rPr>
          <w:rStyle w:val="Refdecomentario"/>
          <w:rFonts w:ascii="Liberation Serif" w:hAnsi="Liberation Serif" w:cs="Mangal"/>
        </w:rPr>
        <w:commentReference w:id="40"/>
      </w:r>
      <w:r>
        <w:t>. NADPH and ATP are needed to fix CO</w:t>
      </w:r>
      <w:r w:rsidRPr="00F63D5A">
        <w:rPr>
          <w:vertAlign w:val="subscript"/>
          <w:rPrChange w:id="52" w:author="admin" w:date="2023-03-16T10:14:00Z">
            <w:rPr/>
          </w:rPrChange>
        </w:rPr>
        <w:t>2</w:t>
      </w:r>
      <w:r>
        <w:t xml:space="preserve"> and generate carbon compounds in the Calvin cycle</w:t>
      </w:r>
      <w:ins w:id="53" w:author="admin" w:date="2023-03-16T10:17:00Z">
        <w:r w:rsidR="00F63D5A">
          <w:t xml:space="preserve"> </w:t>
        </w:r>
      </w:ins>
      <w:del w:id="54" w:author="admin" w:date="2023-03-16T10:16:00Z">
        <w:r w:rsidDel="00F63D5A">
          <w:delText>.</w:delText>
        </w:r>
      </w:del>
      <w:r>
        <w:t xml:space="preserve"> </w:t>
      </w:r>
      <w:del w:id="55" w:author="admin" w:date="2023-03-16T10:16:00Z">
        <w:r w:rsidDel="00F63D5A">
          <w:delText>Those carbon compounds</w:delText>
        </w:r>
      </w:del>
      <w:ins w:id="56" w:author="admin" w:date="2023-03-16T10:16:00Z">
        <w:r w:rsidR="00F63D5A">
          <w:t>that</w:t>
        </w:r>
      </w:ins>
      <w:r>
        <w:t xml:space="preserve"> can be accumulated as a reservoir of starch. In </w:t>
      </w:r>
      <w:r w:rsidRPr="00F63D5A">
        <w:rPr>
          <w:highlight w:val="yellow"/>
          <w:rPrChange w:id="57" w:author="admin" w:date="2023-03-16T10:17:00Z">
            <w:rPr/>
          </w:rPrChange>
        </w:rPr>
        <w:t>higher</w:t>
      </w:r>
      <w:r>
        <w:t xml:space="preserve"> plants, the circadian clock participates in the coordination of different physiological processes like </w:t>
      </w:r>
    </w:p>
    <w:p w14:paraId="7C0F9F1A" w14:textId="77777777" w:rsidR="00F201CA" w:rsidRDefault="00AA2644">
      <w:pPr>
        <w:pStyle w:val="Textoindependiente"/>
      </w:pPr>
      <w:r w:rsidRPr="00AA2644">
        <w:rPr>
          <w:noProof/>
          <w:lang w:val="es-ES" w:eastAsia="es-ES" w:bidi="ar-SA"/>
        </w:rPr>
        <w:lastRenderedPageBreak/>
        <mc:AlternateContent>
          <mc:Choice Requires="wps">
            <w:drawing>
              <wp:anchor distT="0" distB="0" distL="0" distR="0" simplePos="0" relativeHeight="79" behindDoc="0" locked="0" layoutInCell="1" allowOverlap="1" wp14:anchorId="55099EBD" wp14:editId="6D1B9D70">
                <wp:simplePos x="0" y="0"/>
                <wp:positionH relativeFrom="column">
                  <wp:align>center</wp:align>
                </wp:positionH>
                <wp:positionV relativeFrom="paragraph">
                  <wp:posOffset>635</wp:posOffset>
                </wp:positionV>
                <wp:extent cx="6120130" cy="3350895"/>
                <wp:effectExtent l="0" t="0" r="0" b="0"/>
                <wp:wrapSquare wrapText="bothSides"/>
                <wp:docPr id="77" name="Marco37"/>
                <wp:cNvGraphicFramePr/>
                <a:graphic xmlns:a="http://schemas.openxmlformats.org/drawingml/2006/main">
                  <a:graphicData uri="http://schemas.microsoft.com/office/word/2010/wordprocessingShape">
                    <wps:wsp>
                      <wps:cNvSpPr txBox="1"/>
                      <wps:spPr bwMode="auto">
                        <a:xfrm>
                          <a:off x="0" y="0"/>
                          <a:ext cx="6120130" cy="3351007"/>
                        </a:xfrm>
                        <a:prstGeom prst="rect">
                          <a:avLst/>
                        </a:prstGeom>
                      </wps:spPr>
                      <wps:txbx>
                        <w:txbxContent>
                          <w:p w14:paraId="74D76174" w14:textId="77777777" w:rsidR="00F201CA" w:rsidRDefault="006B4FAD">
                            <w:pPr>
                              <w:pStyle w:val="Figure"/>
                              <w:rPr>
                                <w:ins w:id="58" w:author="admin" w:date="2023-03-16T10:18:00Z"/>
                              </w:rPr>
                            </w:pPr>
                            <w:r>
                              <w:rPr>
                                <w:noProof/>
                                <w:lang w:val="es-ES" w:eastAsia="es-ES" w:bidi="ar-SA"/>
                              </w:rPr>
                              <w:drawing>
                                <wp:inline distT="0" distB="0" distL="0" distR="0" wp14:anchorId="3B00BD63" wp14:editId="266E4D0B">
                                  <wp:extent cx="6120130" cy="2397760"/>
                                  <wp:effectExtent l="0" t="0" r="0" b="0"/>
                                  <wp:docPr id="78"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37"/>
                                          <pic:cNvPicPr>
                                            <a:picLocks noChangeAspect="1"/>
                                          </pic:cNvPicPr>
                                        </pic:nvPicPr>
                                        <pic:blipFill>
                                          <a:blip r:embed="rId9"/>
                                          <a:stretch/>
                                        </pic:blipFill>
                                        <pic:spPr bwMode="auto">
                                          <a:xfrm>
                                            <a:off x="0" y="0"/>
                                            <a:ext cx="6120130" cy="2397760"/>
                                          </a:xfrm>
                                          <a:prstGeom prst="rect">
                                            <a:avLst/>
                                          </a:prstGeom>
                                        </pic:spPr>
                                      </pic:pic>
                                    </a:graphicData>
                                  </a:graphic>
                                </wp:inline>
                              </w:drawing>
                            </w:r>
                            <w:r>
                              <w:t xml:space="preserve">Figure 37. </w:t>
                            </w:r>
                            <w:r>
                              <w:rPr>
                                <w:b/>
                                <w:bCs/>
                              </w:rPr>
                              <w:t xml:space="preserve">Integration of Fv/Fm oscillations with multi-omic data. </w:t>
                            </w:r>
                            <w:r>
                              <w:t>Fv/Fm measure</w:t>
                            </w:r>
                            <w:ins w:id="59" w:author="admin" w:date="2023-03-16T10:22:00Z">
                              <w:r w:rsidR="00AA2644">
                                <w:t>m</w:t>
                              </w:r>
                            </w:ins>
                            <w:r>
                              <w:t xml:space="preserve">ents are integrated with multi-omic data from proteins </w:t>
                            </w:r>
                            <w:ins w:id="60" w:author="admin" w:date="2023-03-16T10:22:00Z">
                              <w:r w:rsidR="00AA2644">
                                <w:t xml:space="preserve">and genes </w:t>
                              </w:r>
                            </w:ins>
                            <w:r>
                              <w:t>related with photosynthe</w:t>
                            </w:r>
                            <w:ins w:id="61" w:author="admin" w:date="2023-03-16T10:23:00Z">
                              <w:r w:rsidR="00AA2644">
                                <w:t>tic</w:t>
                              </w:r>
                            </w:ins>
                            <w:del w:id="62" w:author="admin" w:date="2023-03-16T10:22:00Z">
                              <w:r w:rsidDel="00AA2644">
                                <w:delText>sis</w:delText>
                              </w:r>
                            </w:del>
                            <w:r>
                              <w:t xml:space="preserve"> efficiency under summer (A) and winter (B) photoperiod.</w:t>
                            </w:r>
                          </w:p>
                          <w:p w14:paraId="05C28BF1" w14:textId="77777777" w:rsidR="00AA2644" w:rsidRDefault="00AA2644">
                            <w:pPr>
                              <w:pStyle w:val="Figure"/>
                              <w:rPr>
                                <w:ins w:id="63" w:author="admin" w:date="2023-03-16T10:18:00Z"/>
                              </w:rPr>
                            </w:pPr>
                          </w:p>
                          <w:p w14:paraId="137F4624" w14:textId="77777777" w:rsidR="00AA2644" w:rsidRDefault="00AA2644">
                            <w:pPr>
                              <w:pStyle w:val="Figure"/>
                            </w:pPr>
                          </w:p>
                        </w:txbxContent>
                      </wps:txbx>
                      <wps:bodyPr lIns="0" tIns="0" rIns="0" bIns="0" anchor="t">
                        <a:noAutofit/>
                      </wps:bodyPr>
                    </wps:wsp>
                  </a:graphicData>
                </a:graphic>
                <wp14:sizeRelV relativeFrom="margin">
                  <wp14:pctHeight>0</wp14:pctHeight>
                </wp14:sizeRelV>
              </wp:anchor>
            </w:drawing>
          </mc:Choice>
          <mc:Fallback>
            <w:pict>
              <v:shapetype w14:anchorId="55099EBD" id="_x0000_t202" coordsize="21600,21600" o:spt="202" path="m,l,21600r21600,l21600,xe">
                <v:stroke joinstyle="miter"/>
                <v:path gradientshapeok="t" o:connecttype="rect"/>
              </v:shapetype>
              <v:shape id="Marco37" o:spid="_x0000_s1026" type="#_x0000_t202" style="position:absolute;left:0;text-align:left;margin-left:0;margin-top:.05pt;width:481.9pt;height:263.85pt;z-index:79;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" filled="f" stroked="f">
                <v:textbox inset="0,0,0,0">
                  <w:txbxContent>
                    <w:p w14:paraId="74D76174" w14:textId="77777777" w:rsidR="00F201CA" w:rsidRDefault="006B4FAD">
                      <w:pPr>
                        <w:pStyle w:val="Figure"/>
                        <w:rPr>
                          <w:ins w:id="64" w:author="admin" w:date="2023-03-16T10:18:00Z"/>
                        </w:rPr>
                      </w:pPr>
                      <w:r>
                        <w:rPr>
                          <w:noProof/>
                          <w:lang w:val="es-ES" w:eastAsia="es-ES" w:bidi="ar-SA"/>
                        </w:rPr>
                        <w:drawing>
                          <wp:inline distT="0" distB="0" distL="0" distR="0" wp14:anchorId="3B00BD63" wp14:editId="266E4D0B">
                            <wp:extent cx="6120130" cy="2397760"/>
                            <wp:effectExtent l="0" t="0" r="0" b="0"/>
                            <wp:docPr id="78"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37"/>
                                    <pic:cNvPicPr>
                                      <a:picLocks noChangeAspect="1"/>
                                    </pic:cNvPicPr>
                                  </pic:nvPicPr>
                                  <pic:blipFill>
                                    <a:blip r:embed="rId9"/>
                                    <a:stretch/>
                                  </pic:blipFill>
                                  <pic:spPr bwMode="auto">
                                    <a:xfrm>
                                      <a:off x="0" y="0"/>
                                      <a:ext cx="6120130" cy="2397760"/>
                                    </a:xfrm>
                                    <a:prstGeom prst="rect">
                                      <a:avLst/>
                                    </a:prstGeom>
                                  </pic:spPr>
                                </pic:pic>
                              </a:graphicData>
                            </a:graphic>
                          </wp:inline>
                        </w:drawing>
                      </w:r>
                      <w:r>
                        <w:t xml:space="preserve">Figure 37. </w:t>
                      </w:r>
                      <w:r>
                        <w:rPr>
                          <w:b/>
                          <w:bCs/>
                        </w:rPr>
                        <w:t xml:space="preserve">Integration of Fv/Fm oscillations with multi-omic data. </w:t>
                      </w:r>
                      <w:r>
                        <w:t>Fv/Fm measure</w:t>
                      </w:r>
                      <w:ins w:id="65" w:author="admin" w:date="2023-03-16T10:22:00Z">
                        <w:r w:rsidR="00AA2644">
                          <w:t>m</w:t>
                        </w:r>
                      </w:ins>
                      <w:r>
                        <w:t xml:space="preserve">ents are integrated with multi-omic data from proteins </w:t>
                      </w:r>
                      <w:ins w:id="66" w:author="admin" w:date="2023-03-16T10:22:00Z">
                        <w:r w:rsidR="00AA2644">
                          <w:t xml:space="preserve">and genes </w:t>
                        </w:r>
                      </w:ins>
                      <w:r>
                        <w:t>related with photosynthe</w:t>
                      </w:r>
                      <w:ins w:id="67" w:author="admin" w:date="2023-03-16T10:23:00Z">
                        <w:r w:rsidR="00AA2644">
                          <w:t>tic</w:t>
                        </w:r>
                      </w:ins>
                      <w:del w:id="68" w:author="admin" w:date="2023-03-16T10:22:00Z">
                        <w:r w:rsidDel="00AA2644">
                          <w:delText>sis</w:delText>
                        </w:r>
                      </w:del>
                      <w:r>
                        <w:t xml:space="preserve"> efficiency under summer (A) and winter (B) photoperiod.</w:t>
                      </w:r>
                    </w:p>
                    <w:p w14:paraId="05C28BF1" w14:textId="77777777" w:rsidR="00AA2644" w:rsidRDefault="00AA2644">
                      <w:pPr>
                        <w:pStyle w:val="Figure"/>
                        <w:rPr>
                          <w:ins w:id="69" w:author="admin" w:date="2023-03-16T10:18:00Z"/>
                        </w:rPr>
                      </w:pPr>
                    </w:p>
                    <w:p w14:paraId="137F4624" w14:textId="77777777" w:rsidR="00AA2644" w:rsidRDefault="00AA2644">
                      <w:pPr>
                        <w:pStyle w:val="Figure"/>
                      </w:pPr>
                    </w:p>
                  </w:txbxContent>
                </v:textbox>
                <w10:wrap type="square"/>
              </v:shape>
            </w:pict>
          </mc:Fallback>
        </mc:AlternateContent>
      </w:r>
      <w:r w:rsidR="006B4FAD" w:rsidRPr="00C16673">
        <w:rPr>
          <w:lang w:val="es-ES"/>
          <w:rPrChange w:id="70" w:author="Microsoft Office User" w:date="2023-03-16T17:12:00Z">
            <w:rPr/>
          </w:rPrChange>
        </w:rPr>
        <w:t>photosynthesis, carbon fixation and starch biosynthesis (</w:t>
      </w:r>
      <w:r w:rsidR="006B4FAD" w:rsidRPr="00C16673">
        <w:rPr>
          <w:highlight w:val="yellow"/>
          <w:lang w:val="es-ES"/>
          <w:rPrChange w:id="71" w:author="Microsoft Office User" w:date="2023-03-16T17:12:00Z">
            <w:rPr/>
          </w:rPrChange>
        </w:rPr>
        <w:t>de los Reyes, Romero-Campero, Teresa</w:t>
      </w:r>
      <w:r w:rsidR="006B4FAD" w:rsidRPr="00AA2644">
        <w:rPr>
          <w:highlight w:val="yellow"/>
          <w:lang w:val="es-ES"/>
          <w:rPrChange w:id="72" w:author="admin" w:date="2023-03-16T10:19:00Z">
            <w:rPr>
              <w:lang w:val="es-ES"/>
            </w:rPr>
          </w:rPrChange>
        </w:rPr>
        <w:t xml:space="preserve"> Ruiz, et al., 2017</w:t>
      </w:r>
      <w:r w:rsidR="006B4FAD" w:rsidRPr="00AA2644">
        <w:rPr>
          <w:lang w:val="es-ES"/>
        </w:rPr>
        <w:t xml:space="preserve">; Farré &amp; Weise, 2012; Graf et al., 2010)⁠. </w:t>
      </w:r>
      <w:r w:rsidR="006B4FAD">
        <w:t xml:space="preserve">Multi-omics data presented in this thesis allow generate a complete picture of how these processes respond and anticipate to seasonal and diurnal cycles in </w:t>
      </w:r>
      <w:r w:rsidR="006B4FAD">
        <w:rPr>
          <w:i/>
          <w:iCs/>
        </w:rPr>
        <w:t>Ostreococcus tauri</w:t>
      </w:r>
      <w:r w:rsidR="006B4FAD">
        <w:t>.</w:t>
      </w:r>
    </w:p>
    <w:p w14:paraId="7E57B36F" w14:textId="77777777" w:rsidR="00F201CA" w:rsidRDefault="006B4FAD">
      <w:pPr>
        <w:rPr>
          <w:rFonts w:ascii="Liberation Sans" w:hAnsi="Liberation Sans"/>
        </w:rPr>
      </w:pPr>
      <w:r>
        <w:rPr>
          <w:noProof/>
          <w:lang w:val="es-ES" w:eastAsia="es-ES" w:bidi="ar-SA"/>
        </w:rPr>
        <w:lastRenderedPageBreak/>
        <mc:AlternateContent>
          <mc:Choice Requires="wps">
            <w:drawing>
              <wp:anchor distT="0" distB="0" distL="0" distR="0" simplePos="0" relativeHeight="81" behindDoc="0" locked="0" layoutInCell="1" allowOverlap="1" wp14:anchorId="5773B74A" wp14:editId="0D4B776A">
                <wp:simplePos x="0" y="0"/>
                <wp:positionH relativeFrom="column">
                  <wp:align>center</wp:align>
                </wp:positionH>
                <wp:positionV relativeFrom="paragraph">
                  <wp:posOffset>635</wp:posOffset>
                </wp:positionV>
                <wp:extent cx="6046470" cy="8503920"/>
                <wp:effectExtent l="0" t="0" r="0" b="0"/>
                <wp:wrapSquare wrapText="bothSides"/>
                <wp:docPr id="79" name="Marco38"/>
                <wp:cNvGraphicFramePr/>
                <a:graphic xmlns:a="http://schemas.openxmlformats.org/drawingml/2006/main">
                  <a:graphicData uri="http://schemas.microsoft.com/office/word/2010/wordprocessingShape">
                    <wps:wsp>
                      <wps:cNvSpPr txBox="1"/>
                      <wps:spPr bwMode="auto">
                        <a:xfrm>
                          <a:off x="0" y="0"/>
                          <a:ext cx="6046470" cy="8503920"/>
                        </a:xfrm>
                        <a:prstGeom prst="rect">
                          <a:avLst/>
                        </a:prstGeom>
                      </wps:spPr>
                      <wps:txbx>
                        <w:txbxContent>
                          <w:p w14:paraId="1EC9F3CE" w14:textId="77777777" w:rsidR="003F1E3C" w:rsidRDefault="006B4FAD">
                            <w:pPr>
                              <w:pStyle w:val="Figure"/>
                            </w:pPr>
                            <w:r>
                              <w:rPr>
                                <w:noProof/>
                                <w:lang w:val="es-ES" w:eastAsia="es-ES" w:bidi="ar-SA"/>
                              </w:rPr>
                              <w:drawing>
                                <wp:inline distT="0" distB="0" distL="0" distR="0" wp14:anchorId="708E5CCF" wp14:editId="208B6BC9">
                                  <wp:extent cx="5702935" cy="6254750"/>
                                  <wp:effectExtent l="0" t="0" r="0" b="6350"/>
                                  <wp:docPr id="8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38"/>
                                          <pic:cNvPicPr>
                                            <a:picLocks noChangeAspect="1"/>
                                          </pic:cNvPicPr>
                                        </pic:nvPicPr>
                                        <pic:blipFill>
                                          <a:blip r:embed="rId10"/>
                                          <a:stretch/>
                                        </pic:blipFill>
                                        <pic:spPr bwMode="auto">
                                          <a:xfrm>
                                            <a:off x="0" y="0"/>
                                            <a:ext cx="5719025" cy="6272397"/>
                                          </a:xfrm>
                                          <a:prstGeom prst="rect">
                                            <a:avLst/>
                                          </a:prstGeom>
                                        </pic:spPr>
                                      </pic:pic>
                                    </a:graphicData>
                                  </a:graphic>
                                </wp:inline>
                              </w:drawing>
                            </w:r>
                          </w:p>
                          <w:p w14:paraId="449AE8F9" w14:textId="77777777" w:rsidR="003F1E3C" w:rsidRDefault="003F1E3C">
                            <w:pPr>
                              <w:pStyle w:val="Figure"/>
                            </w:pPr>
                          </w:p>
                          <w:p w14:paraId="05E868B6" w14:textId="77777777" w:rsidR="003F1E3C" w:rsidRDefault="003F1E3C">
                            <w:pPr>
                              <w:pStyle w:val="Figure"/>
                            </w:pPr>
                          </w:p>
                          <w:p w14:paraId="4005AFD6" w14:textId="77777777" w:rsidR="003F1E3C" w:rsidRDefault="003F1E3C">
                            <w:pPr>
                              <w:pStyle w:val="Figure"/>
                            </w:pPr>
                          </w:p>
                          <w:p w14:paraId="3537748B" w14:textId="77777777" w:rsidR="00F201CA" w:rsidRDefault="006B4FAD">
                            <w:pPr>
                              <w:pStyle w:val="Figure"/>
                            </w:pPr>
                            <w:r>
                              <w:t xml:space="preserve">Figure 38. </w:t>
                            </w:r>
                            <w:r>
                              <w:rPr>
                                <w:b/>
                                <w:bCs/>
                              </w:rPr>
                              <w:t xml:space="preserve">Integration of multi-omic data of </w:t>
                            </w:r>
                            <w:del w:id="73" w:author="admin" w:date="2023-03-16T10:25:00Z">
                              <w:r w:rsidDel="00AA2644">
                                <w:rPr>
                                  <w:b/>
                                  <w:bCs/>
                                </w:rPr>
                                <w:delText xml:space="preserve">enzimes and </w:delText>
                              </w:r>
                            </w:del>
                            <w:ins w:id="74" w:author="admin" w:date="2023-03-16T10:25:00Z">
                              <w:r w:rsidR="00AA2644">
                                <w:rPr>
                                  <w:b/>
                                  <w:bCs/>
                                </w:rPr>
                                <w:t xml:space="preserve">genes and </w:t>
                              </w:r>
                            </w:ins>
                            <w:r>
                              <w:rPr>
                                <w:b/>
                                <w:bCs/>
                              </w:rPr>
                              <w:t xml:space="preserve">proteins involved in photosynthesis, Calvin cycle and starch biosynthesis. </w:t>
                            </w:r>
                          </w:p>
                        </w:txbxContent>
                      </wps:txbx>
                      <wps:bodyPr lIns="0" tIns="0" rIns="0" bIns="0" anchor="t">
                        <a:noAutofit/>
                      </wps:bodyPr>
                    </wps:wsp>
                  </a:graphicData>
                </a:graphic>
                <wp14:sizeRelV relativeFrom="margin">
                  <wp14:pctHeight>0</wp14:pctHeight>
                </wp14:sizeRelV>
              </wp:anchor>
            </w:drawing>
          </mc:Choice>
          <mc:Fallback>
            <w:pict>
              <v:shape w14:anchorId="5773B74A" id="Marco38" o:spid="_x0000_s1027" type="#_x0000_t202" style="position:absolute;margin-left:0;margin-top:.05pt;width:476.1pt;height:669.6pt;z-index:81;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" filled="f" stroked="f">
                <v:textbox inset="0,0,0,0">
                  <w:txbxContent>
                    <w:p w14:paraId="1EC9F3CE" w14:textId="77777777" w:rsidR="003F1E3C" w:rsidRDefault="006B4FAD">
                      <w:pPr>
                        <w:pStyle w:val="Figure"/>
                      </w:pPr>
                      <w:r>
                        <w:rPr>
                          <w:noProof/>
                          <w:lang w:val="es-ES" w:eastAsia="es-ES" w:bidi="ar-SA"/>
                        </w:rPr>
                        <w:drawing>
                          <wp:inline distT="0" distB="0" distL="0" distR="0" wp14:anchorId="708E5CCF" wp14:editId="208B6BC9">
                            <wp:extent cx="5702935" cy="6254750"/>
                            <wp:effectExtent l="0" t="0" r="0" b="6350"/>
                            <wp:docPr id="8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38"/>
                                    <pic:cNvPicPr>
                                      <a:picLocks noChangeAspect="1"/>
                                    </pic:cNvPicPr>
                                  </pic:nvPicPr>
                                  <pic:blipFill>
                                    <a:blip r:embed="rId10"/>
                                    <a:stretch/>
                                  </pic:blipFill>
                                  <pic:spPr bwMode="auto">
                                    <a:xfrm>
                                      <a:off x="0" y="0"/>
                                      <a:ext cx="5719025" cy="6272397"/>
                                    </a:xfrm>
                                    <a:prstGeom prst="rect">
                                      <a:avLst/>
                                    </a:prstGeom>
                                  </pic:spPr>
                                </pic:pic>
                              </a:graphicData>
                            </a:graphic>
                          </wp:inline>
                        </w:drawing>
                      </w:r>
                    </w:p>
                    <w:p w14:paraId="449AE8F9" w14:textId="77777777" w:rsidR="003F1E3C" w:rsidRDefault="003F1E3C">
                      <w:pPr>
                        <w:pStyle w:val="Figure"/>
                      </w:pPr>
                    </w:p>
                    <w:p w14:paraId="05E868B6" w14:textId="77777777" w:rsidR="003F1E3C" w:rsidRDefault="003F1E3C">
                      <w:pPr>
                        <w:pStyle w:val="Figure"/>
                      </w:pPr>
                    </w:p>
                    <w:p w14:paraId="4005AFD6" w14:textId="77777777" w:rsidR="003F1E3C" w:rsidRDefault="003F1E3C">
                      <w:pPr>
                        <w:pStyle w:val="Figure"/>
                      </w:pPr>
                    </w:p>
                    <w:p w14:paraId="3537748B" w14:textId="77777777" w:rsidR="00F201CA" w:rsidRDefault="006B4FAD">
                      <w:pPr>
                        <w:pStyle w:val="Figure"/>
                      </w:pPr>
                      <w:r>
                        <w:t xml:space="preserve">Figure 38. </w:t>
                      </w:r>
                      <w:r>
                        <w:rPr>
                          <w:b/>
                          <w:bCs/>
                        </w:rPr>
                        <w:t xml:space="preserve">Integration of multi-omic data of </w:t>
                      </w:r>
                      <w:del w:id="75" w:author="admin" w:date="2023-03-16T10:25:00Z">
                        <w:r w:rsidDel="00AA2644">
                          <w:rPr>
                            <w:b/>
                            <w:bCs/>
                          </w:rPr>
                          <w:delText xml:space="preserve">enzimes and </w:delText>
                        </w:r>
                      </w:del>
                      <w:ins w:id="76" w:author="admin" w:date="2023-03-16T10:25:00Z">
                        <w:r w:rsidR="00AA2644">
                          <w:rPr>
                            <w:b/>
                            <w:bCs/>
                          </w:rPr>
                          <w:t xml:space="preserve">genes and </w:t>
                        </w:r>
                      </w:ins>
                      <w:r>
                        <w:rPr>
                          <w:b/>
                          <w:bCs/>
                        </w:rPr>
                        <w:t xml:space="preserve">proteins involved in photosynthesis, Calvin cycle and starch biosynthesis. </w:t>
                      </w:r>
                    </w:p>
                  </w:txbxContent>
                </v:textbox>
                <w10:wrap type="square"/>
              </v:shape>
            </w:pict>
          </mc:Fallback>
        </mc:AlternateContent>
      </w:r>
    </w:p>
    <w:p w14:paraId="058BA76F" w14:textId="77777777" w:rsidR="00F201CA" w:rsidRDefault="006B4FAD">
      <w:pPr>
        <w:pStyle w:val="Textoindependiente"/>
      </w:pPr>
      <w:r>
        <w:lastRenderedPageBreak/>
        <w:t>Genes involved photosynthe</w:t>
      </w:r>
      <w:ins w:id="77" w:author="admin" w:date="2023-03-16T10:26:00Z">
        <w:r w:rsidR="004D5CED">
          <w:t>tic</w:t>
        </w:r>
      </w:ins>
      <w:del w:id="78" w:author="admin" w:date="2023-03-16T10:26:00Z">
        <w:r w:rsidDel="004D5CED">
          <w:delText>sis</w:delText>
        </w:r>
      </w:del>
      <w:r>
        <w:t xml:space="preserve"> electron transport chain and Calvin cycle are uniformly expressed early in the morning during both summer and winter photoperiod. The expression of those genes early in the morning seems to be conserved independently of the photoperiod, since it has been also observed in </w:t>
      </w:r>
      <w:r w:rsidRPr="004D5CED">
        <w:rPr>
          <w:i/>
          <w:rPrChange w:id="79" w:author="admin" w:date="2023-03-16T10:27:00Z">
            <w:rPr/>
          </w:rPrChange>
        </w:rPr>
        <w:t>Ostreococcus</w:t>
      </w:r>
      <w:r>
        <w:t xml:space="preserve"> under 12h of light and 12h of dark (Monnier et al., 2010)⁠. However, the already mentioned rhythmic profiles with </w:t>
      </w:r>
      <w:del w:id="80" w:author="admin" w:date="2023-03-16T10:27:00Z">
        <w:r w:rsidDel="00835D72">
          <w:delText>12h period (</w:delText>
        </w:r>
      </w:del>
      <w:r>
        <w:t>2 peaks of expression per day</w:t>
      </w:r>
      <w:del w:id="81" w:author="admin" w:date="2023-03-16T10:27:00Z">
        <w:r w:rsidDel="00835D72">
          <w:delText>)</w:delText>
        </w:r>
      </w:del>
      <w:r>
        <w:t xml:space="preserve"> are described by numerous genes involved in </w:t>
      </w:r>
      <w:commentRangeStart w:id="82"/>
      <w:r>
        <w:t xml:space="preserve">both processes </w:t>
      </w:r>
      <w:commentRangeEnd w:id="82"/>
      <w:r w:rsidR="00835D72">
        <w:rPr>
          <w:rStyle w:val="Refdecomentario"/>
          <w:rFonts w:ascii="Liberation Serif" w:hAnsi="Liberation Serif" w:cs="Mangal"/>
        </w:rPr>
        <w:commentReference w:id="82"/>
      </w:r>
      <w:r>
        <w:t xml:space="preserve">during winter photoperiod (Fig. 38). The anticipation to the short light period during winter photoperiod is not only reflected on photosynthesis efficiency (Fig. 36-37). Instead, it is found systematically in the complete metabolic interaction of </w:t>
      </w:r>
      <w:commentRangeStart w:id="83"/>
      <w:r>
        <w:t>both processes.</w:t>
      </w:r>
      <w:commentRangeEnd w:id="83"/>
      <w:r w:rsidR="00835D72">
        <w:rPr>
          <w:rStyle w:val="Refdecomentario"/>
          <w:rFonts w:ascii="Liberation Serif" w:hAnsi="Liberation Serif" w:cs="Mangal"/>
        </w:rPr>
        <w:commentReference w:id="83"/>
      </w:r>
    </w:p>
    <w:p w14:paraId="59A2F569" w14:textId="77777777" w:rsidR="00F201CA" w:rsidRDefault="006B4FAD">
      <w:pPr>
        <w:pStyle w:val="Textoindependiente"/>
      </w:pPr>
      <w:del w:id="84" w:author="admin" w:date="2023-03-16T10:33:00Z">
        <w:r w:rsidDel="00835D72">
          <w:delText>In a</w:delText>
        </w:r>
      </w:del>
      <w:del w:id="85" w:author="admin" w:date="2023-03-16T10:32:00Z">
        <w:r w:rsidDel="00835D72">
          <w:delText>ddition, p</w:delText>
        </w:r>
      </w:del>
      <w:ins w:id="86" w:author="admin" w:date="2023-03-16T10:33:00Z">
        <w:r w:rsidR="00835D72">
          <w:t>P</w:t>
        </w:r>
      </w:ins>
      <w:r>
        <w:t>rotein abundance rhythmic profiles with 12h period are observed under summer photoperiod. This phenomenon has been previously observed in RuBisCO small subunit (RBCS)</w:t>
      </w:r>
      <w:r>
        <w:rPr>
          <w:color w:val="C9211E"/>
        </w:rPr>
        <w:t xml:space="preserve"> </w:t>
      </w:r>
      <w:del w:id="87" w:author="admin" w:date="2023-03-16T10:33:00Z">
        <w:r w:rsidDel="00835D72">
          <w:rPr>
            <w:color w:val="000000"/>
          </w:rPr>
          <w:delText xml:space="preserve">protein abundance profile </w:delText>
        </w:r>
      </w:del>
      <w:r>
        <w:rPr>
          <w:color w:val="000000"/>
        </w:rPr>
        <w:t xml:space="preserve">in plants </w:t>
      </w:r>
      <w:r>
        <w:rPr>
          <w:color w:val="C9211E"/>
        </w:rPr>
        <w:t>(CITA pedir a fran)</w:t>
      </w:r>
      <w:ins w:id="88" w:author="admin" w:date="2023-03-16T10:33:00Z">
        <w:r w:rsidR="00835D72">
          <w:rPr>
            <w:color w:val="000000"/>
          </w:rPr>
          <w:t>.</w:t>
        </w:r>
      </w:ins>
      <w:del w:id="89" w:author="admin" w:date="2023-03-16T10:33:00Z">
        <w:r w:rsidDel="00835D72">
          <w:rPr>
            <w:color w:val="000000"/>
          </w:rPr>
          <w:delText>,</w:delText>
        </w:r>
      </w:del>
      <w:r>
        <w:rPr>
          <w:color w:val="000000"/>
        </w:rPr>
        <w:t xml:space="preserve"> </w:t>
      </w:r>
      <w:del w:id="90" w:author="admin" w:date="2023-03-16T10:34:00Z">
        <w:r w:rsidDel="00835D72">
          <w:rPr>
            <w:color w:val="000000"/>
          </w:rPr>
          <w:delText xml:space="preserve">our </w:delText>
        </w:r>
      </w:del>
      <w:ins w:id="91" w:author="admin" w:date="2023-03-16T10:34:00Z">
        <w:r w:rsidR="00835D72">
          <w:rPr>
            <w:color w:val="000000"/>
          </w:rPr>
          <w:t>M</w:t>
        </w:r>
      </w:ins>
      <w:del w:id="92" w:author="admin" w:date="2023-03-16T10:34:00Z">
        <w:r w:rsidDel="00835D72">
          <w:rPr>
            <w:color w:val="000000"/>
          </w:rPr>
          <w:delText>m</w:delText>
        </w:r>
      </w:del>
      <w:r>
        <w:rPr>
          <w:color w:val="000000"/>
        </w:rPr>
        <w:t>ulti-omics integration</w:t>
      </w:r>
      <w:ins w:id="93" w:author="admin" w:date="2023-03-16T10:34:00Z">
        <w:r w:rsidR="00835D72">
          <w:rPr>
            <w:color w:val="000000"/>
          </w:rPr>
          <w:t xml:space="preserve"> of our results </w:t>
        </w:r>
      </w:ins>
      <w:del w:id="94" w:author="admin" w:date="2023-03-16T10:34:00Z">
        <w:r w:rsidDel="00835D72">
          <w:rPr>
            <w:color w:val="000000"/>
          </w:rPr>
          <w:delText xml:space="preserve"> </w:delText>
        </w:r>
      </w:del>
      <w:r>
        <w:rPr>
          <w:color w:val="000000"/>
        </w:rPr>
        <w:t>show</w:t>
      </w:r>
      <w:ins w:id="95" w:author="admin" w:date="2023-03-16T10:34:00Z">
        <w:r w:rsidR="00835D72">
          <w:rPr>
            <w:color w:val="000000"/>
          </w:rPr>
          <w:t>s</w:t>
        </w:r>
      </w:ins>
      <w:r>
        <w:rPr>
          <w:color w:val="000000"/>
        </w:rPr>
        <w:t xml:space="preserve"> that this phenomenon is present systematically in the Calvin cycle enzymes, as well as some proteins from the photosynthe</w:t>
      </w:r>
      <w:ins w:id="96" w:author="admin" w:date="2023-03-16T10:36:00Z">
        <w:r w:rsidR="00835D72">
          <w:rPr>
            <w:color w:val="000000"/>
          </w:rPr>
          <w:t>tic</w:t>
        </w:r>
      </w:ins>
      <w:del w:id="97" w:author="admin" w:date="2023-03-16T10:36:00Z">
        <w:r w:rsidDel="00835D72">
          <w:rPr>
            <w:color w:val="000000"/>
          </w:rPr>
          <w:delText>sis</w:delText>
        </w:r>
      </w:del>
      <w:r>
        <w:rPr>
          <w:color w:val="000000"/>
        </w:rPr>
        <w:t xml:space="preserve"> electron transport chain. Also, t</w:t>
      </w:r>
      <w:r>
        <w:t xml:space="preserve">hese 12h period profiles are not transcriptomically regulated, since its encoding transcripts describe one peak of expression per day. The mRNA rhythmic profiles of some enzymes from the Calvin cycle are in agreement with previously published data in plants (Pilgrim &amp; McClung, 1993)⁠, so it suggest that a strong post-translation regulatory mechanism is causing this 12h period profile in proteins involved in photosynthesis </w:t>
      </w:r>
      <w:commentRangeStart w:id="98"/>
      <w:r>
        <w:t xml:space="preserve">during long photoperiods </w:t>
      </w:r>
      <w:commentRangeEnd w:id="98"/>
      <w:r w:rsidR="008C3AE3">
        <w:rPr>
          <w:rStyle w:val="Refdecomentario"/>
          <w:rFonts w:ascii="Liberation Serif" w:hAnsi="Liberation Serif" w:cs="Mangal"/>
        </w:rPr>
        <w:commentReference w:id="98"/>
      </w:r>
      <w:r>
        <w:t>in both microalgae and plants.</w:t>
      </w:r>
    </w:p>
    <w:p w14:paraId="5BAD9DCD" w14:textId="77777777" w:rsidR="00F201CA" w:rsidRDefault="006B4FAD">
      <w:pPr>
        <w:pStyle w:val="Ttulo4"/>
      </w:pPr>
      <w:bookmarkStart w:id="99" w:name="__RefHeading___Toc596172_4255295215"/>
      <w:bookmarkEnd w:id="99"/>
      <w:r>
        <w:t xml:space="preserve">Integration of starch content </w:t>
      </w:r>
      <w:commentRangeStart w:id="100"/>
      <w:r>
        <w:t xml:space="preserve">diel </w:t>
      </w:r>
      <w:commentRangeEnd w:id="100"/>
      <w:r w:rsidR="008C3AE3">
        <w:rPr>
          <w:rStyle w:val="Refdecomentario"/>
          <w:rFonts w:ascii="Liberation Serif" w:eastAsia="Noto Serif CJK SC" w:hAnsi="Liberation Serif" w:cs="Mangal"/>
          <w:b w:val="0"/>
          <w:bCs w:val="0"/>
          <w:i w:val="0"/>
          <w:iCs w:val="0"/>
        </w:rPr>
        <w:commentReference w:id="100"/>
      </w:r>
      <w:r>
        <w:t>oscillations with multi-omic data</w:t>
      </w:r>
    </w:p>
    <w:p w14:paraId="2E8BA774" w14:textId="77777777" w:rsidR="001971C3" w:rsidRDefault="006B4FAD">
      <w:pPr>
        <w:pStyle w:val="Textoindependiente"/>
        <w:rPr>
          <w:ins w:id="101" w:author="admin" w:date="2023-03-16T11:18:00Z"/>
        </w:rPr>
      </w:pPr>
      <w:r>
        <w:t>There exist</w:t>
      </w:r>
      <w:ins w:id="102" w:author="admin" w:date="2023-03-16T10:49:00Z">
        <w:r w:rsidR="00CB6C2F">
          <w:t>s</w:t>
        </w:r>
      </w:ins>
      <w:r>
        <w:t xml:space="preserve"> an influx of carbon compounds obtained from the Calvin cycle </w:t>
      </w:r>
      <w:del w:id="103" w:author="admin" w:date="2023-03-16T10:42:00Z">
        <w:r w:rsidDel="008C3AE3">
          <w:delText>that are accumulated inside cells as</w:delText>
        </w:r>
      </w:del>
      <w:ins w:id="104" w:author="admin" w:date="2023-03-16T10:42:00Z">
        <w:r w:rsidR="008C3AE3">
          <w:t>to</w:t>
        </w:r>
      </w:ins>
      <w:r>
        <w:t xml:space="preserve"> starch. The accumulation and degradation of starch have been described to be circadian regulated</w:t>
      </w:r>
      <w:ins w:id="105" w:author="admin" w:date="2023-03-16T10:50:00Z">
        <w:r w:rsidR="00CB6C2F">
          <w:t>,</w:t>
        </w:r>
      </w:ins>
      <w:r>
        <w:t xml:space="preserve"> since a periodic oscillation of its content is observed in photosynthetic organisms as </w:t>
      </w:r>
      <w:r>
        <w:rPr>
          <w:i/>
          <w:iCs/>
        </w:rPr>
        <w:t>Chlamydomonas</w:t>
      </w:r>
      <w:r>
        <w:t xml:space="preserve"> and </w:t>
      </w:r>
      <w:r>
        <w:rPr>
          <w:i/>
          <w:iCs/>
        </w:rPr>
        <w:t>Arabidopsis,</w:t>
      </w:r>
      <w:r>
        <w:t xml:space="preserve"> as well as a rhythmic gene expression profile of the enzymes involved in the process (Flis et al., 2019; Ral et al., 2006; Sulpice et al., 2014)⁠. </w:t>
      </w:r>
      <w:moveFromRangeStart w:id="106" w:author="admin" w:date="2023-03-16T11:06:00Z" w:name="move129857220"/>
      <w:moveFrom w:id="107" w:author="admin" w:date="2023-03-16T11:06:00Z">
        <w:r w:rsidDel="005E0560">
          <w:t xml:space="preserve">Starch content in </w:t>
        </w:r>
        <w:r w:rsidDel="005E0560">
          <w:rPr>
            <w:i/>
            <w:iCs/>
          </w:rPr>
          <w:t>Ostreococcus tauri</w:t>
        </w:r>
        <w:r w:rsidDel="005E0560">
          <w:t xml:space="preserve"> under diurnal cycles is also rhythmic with a 24h period (Fig. 39), reaching its maximum starch content at the high irradiance hours under both summer and winter photoperiods. </w:t>
        </w:r>
      </w:moveFrom>
      <w:moveFromRangeEnd w:id="106"/>
      <w:r>
        <w:rPr>
          <w:i/>
          <w:iCs/>
        </w:rPr>
        <w:t>Chlamydomonas</w:t>
      </w:r>
      <w:r>
        <w:t xml:space="preserve"> reaches its maximum starch content few hours after sunset (Ral et al., 2006)⁠, </w:t>
      </w:r>
      <w:commentRangeStart w:id="108"/>
      <w:r>
        <w:t xml:space="preserve">while </w:t>
      </w:r>
      <w:r>
        <w:rPr>
          <w:i/>
          <w:iCs/>
        </w:rPr>
        <w:t>Arabidopsis</w:t>
      </w:r>
      <w:r>
        <w:t xml:space="preserve"> plants reach it exactly at sunset </w:t>
      </w:r>
      <w:commentRangeEnd w:id="108"/>
      <w:r w:rsidR="00CB6C2F">
        <w:rPr>
          <w:rStyle w:val="Refdecomentario"/>
          <w:rFonts w:ascii="Liberation Serif" w:hAnsi="Liberation Serif" w:cs="Mangal"/>
        </w:rPr>
        <w:commentReference w:id="108"/>
      </w:r>
      <w:r>
        <w:t xml:space="preserve">(Feugier &amp; Satake, 2013)⁠. In both </w:t>
      </w:r>
      <w:del w:id="109" w:author="admin" w:date="2023-03-16T11:05:00Z">
        <w:r w:rsidDel="005E0560">
          <w:delText>cases</w:delText>
        </w:r>
      </w:del>
      <w:ins w:id="110" w:author="admin" w:date="2023-03-16T11:05:00Z">
        <w:r w:rsidR="005E0560">
          <w:t>organisms</w:t>
        </w:r>
      </w:ins>
      <w:r>
        <w:t>, starch starts to accumulate during the light hours, until amylase</w:t>
      </w:r>
      <w:ins w:id="111" w:author="admin" w:date="2023-03-16T10:55:00Z">
        <w:r w:rsidR="00CB6C2F">
          <w:t>s</w:t>
        </w:r>
      </w:ins>
      <w:r>
        <w:t xml:space="preserve"> (AMY) </w:t>
      </w:r>
      <w:del w:id="112" w:author="admin" w:date="2023-03-16T10:54:00Z">
        <w:r w:rsidDel="00CB6C2F">
          <w:delText xml:space="preserve">enzymes </w:delText>
        </w:r>
      </w:del>
      <w:r>
        <w:t>are activated and its degradation starts. Starch content is a result of a controlled balance between its degradation (where AMY is in</w:t>
      </w:r>
      <w:ins w:id="113" w:author="admin" w:date="2023-03-16T10:57:00Z">
        <w:r w:rsidR="00CB6C2F">
          <w:t>v</w:t>
        </w:r>
      </w:ins>
      <w:r>
        <w:t xml:space="preserve">olved) and its synthesis (where APL is involved). </w:t>
      </w:r>
      <w:moveToRangeStart w:id="114" w:author="admin" w:date="2023-03-16T11:06:00Z" w:name="move129857220"/>
      <w:commentRangeStart w:id="115"/>
      <w:moveTo w:id="116" w:author="admin" w:date="2023-03-16T11:06:00Z">
        <w:r w:rsidR="005E0560">
          <w:t xml:space="preserve">Starch content in </w:t>
        </w:r>
        <w:r w:rsidR="005E0560">
          <w:rPr>
            <w:i/>
            <w:iCs/>
          </w:rPr>
          <w:lastRenderedPageBreak/>
          <w:t>Ostreococcus tauri</w:t>
        </w:r>
        <w:r w:rsidR="005E0560">
          <w:t xml:space="preserve"> under diurnal cycles is also rhythmic with a 24h period (Fig. 39), reaching its maximum starch content at the high irradiance hours under both summer and winter photoperiods.</w:t>
        </w:r>
      </w:moveTo>
      <w:moveToRangeEnd w:id="114"/>
      <w:commentRangeEnd w:id="115"/>
      <w:r w:rsidR="005E0560">
        <w:rPr>
          <w:rStyle w:val="Refdecomentario"/>
          <w:rFonts w:ascii="Liberation Serif" w:hAnsi="Liberation Serif" w:cs="Mangal"/>
        </w:rPr>
        <w:commentReference w:id="115"/>
      </w:r>
      <w:commentRangeStart w:id="117"/>
      <w:r>
        <w:t xml:space="preserve">In </w:t>
      </w:r>
      <w:r>
        <w:rPr>
          <w:i/>
          <w:iCs/>
        </w:rPr>
        <w:t>Ostreococcus tauri</w:t>
      </w:r>
      <w:r>
        <w:t xml:space="preserve">, AMY (ostta10g00260) protein abundance </w:t>
      </w:r>
      <w:del w:id="118" w:author="admin" w:date="2023-03-16T11:09:00Z">
        <w:r w:rsidDel="00674BF2">
          <w:delText xml:space="preserve">starts to </w:delText>
        </w:r>
      </w:del>
      <w:r>
        <w:t xml:space="preserve">increase right after the high irradiance hours, coinciding with the beginning of starch degradation. Whereas, APL (ostta07g03440) protein abundance seems to increase in order </w:t>
      </w:r>
      <w:r w:rsidRPr="00674BF2">
        <w:t>to counter the degradation</w:t>
      </w:r>
      <w:r>
        <w:t xml:space="preserve"> of starch during the night </w:t>
      </w:r>
      <w:del w:id="119" w:author="admin" w:date="2023-03-16T11:11:00Z">
        <w:r w:rsidDel="00674BF2">
          <w:delText xml:space="preserve">hours </w:delText>
        </w:r>
      </w:del>
      <w:r>
        <w:t>and avoid carbon starvation (Fig. 39-B)</w:t>
      </w:r>
      <w:commentRangeEnd w:id="117"/>
      <w:r w:rsidR="00674BF2">
        <w:rPr>
          <w:rStyle w:val="Refdecomentario"/>
          <w:rFonts w:ascii="Liberation Serif" w:hAnsi="Liberation Serif" w:cs="Mangal"/>
        </w:rPr>
        <w:commentReference w:id="117"/>
      </w:r>
      <w:r>
        <w:t xml:space="preserve">. </w:t>
      </w:r>
    </w:p>
    <w:p w14:paraId="3EA3C8C9" w14:textId="77777777" w:rsidR="00F201CA" w:rsidRDefault="00597D23">
      <w:pPr>
        <w:pStyle w:val="Textoindependiente"/>
      </w:pPr>
      <w:r>
        <w:rPr>
          <w:noProof/>
          <w:lang w:val="es-ES" w:eastAsia="es-ES" w:bidi="ar-SA"/>
        </w:rPr>
        <mc:AlternateContent>
          <mc:Choice Requires="wps">
            <w:drawing>
              <wp:anchor distT="0" distB="0" distL="0" distR="0" simplePos="0" relativeHeight="85" behindDoc="0" locked="0" layoutInCell="1" allowOverlap="1" wp14:anchorId="2330D5B5" wp14:editId="23833D13">
                <wp:simplePos x="0" y="0"/>
                <wp:positionH relativeFrom="column">
                  <wp:align>center</wp:align>
                </wp:positionH>
                <wp:positionV relativeFrom="paragraph">
                  <wp:posOffset>635</wp:posOffset>
                </wp:positionV>
                <wp:extent cx="6120130" cy="3888740"/>
                <wp:effectExtent l="0" t="0" r="0" b="0"/>
                <wp:wrapSquare wrapText="bothSides"/>
                <wp:docPr id="81" name="Marco40"/>
                <wp:cNvGraphicFramePr/>
                <a:graphic xmlns:a="http://schemas.openxmlformats.org/drawingml/2006/main">
                  <a:graphicData uri="http://schemas.microsoft.com/office/word/2010/wordprocessingShape">
                    <wps:wsp>
                      <wps:cNvSpPr txBox="1"/>
                      <wps:spPr bwMode="auto">
                        <a:xfrm>
                          <a:off x="0" y="0"/>
                          <a:ext cx="6120130" cy="3888889"/>
                        </a:xfrm>
                        <a:prstGeom prst="rect">
                          <a:avLst/>
                        </a:prstGeom>
                      </wps:spPr>
                      <wps:txbx>
                        <w:txbxContent>
                          <w:p w14:paraId="382A8384" w14:textId="77777777" w:rsidR="00F201CA" w:rsidRDefault="006B4FAD">
                            <w:pPr>
                              <w:pStyle w:val="Figure"/>
                            </w:pPr>
                            <w:r>
                              <w:rPr>
                                <w:noProof/>
                                <w:lang w:val="es-ES" w:eastAsia="es-ES" w:bidi="ar-SA"/>
                              </w:rPr>
                              <w:drawing>
                                <wp:inline distT="0" distB="0" distL="0" distR="0" wp14:anchorId="1FB2B7CB" wp14:editId="26419BF2">
                                  <wp:extent cx="6120130" cy="2844800"/>
                                  <wp:effectExtent l="0" t="0" r="0" b="0"/>
                                  <wp:docPr id="8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40"/>
                                          <pic:cNvPicPr>
                                            <a:picLocks noChangeAspect="1"/>
                                          </pic:cNvPicPr>
                                        </pic:nvPicPr>
                                        <pic:blipFill>
                                          <a:blip r:embed="rId11"/>
                                          <a:stretch/>
                                        </pic:blipFill>
                                        <pic:spPr bwMode="auto">
                                          <a:xfrm>
                                            <a:off x="0" y="0"/>
                                            <a:ext cx="6120130" cy="2844800"/>
                                          </a:xfrm>
                                          <a:prstGeom prst="rect">
                                            <a:avLst/>
                                          </a:prstGeom>
                                        </pic:spPr>
                                      </pic:pic>
                                    </a:graphicData>
                                  </a:graphic>
                                </wp:inline>
                              </w:drawing>
                            </w:r>
                            <w:r>
                              <w:t xml:space="preserve">Figure 39. </w:t>
                            </w:r>
                            <w:r>
                              <w:rPr>
                                <w:b/>
                                <w:bCs/>
                              </w:rPr>
                              <w:t xml:space="preserve">Starch content periodic oscillations </w:t>
                            </w:r>
                            <w:ins w:id="120" w:author="admin" w:date="2023-03-16T11:31:00Z">
                              <w:r w:rsidR="00597D23">
                                <w:rPr>
                                  <w:b/>
                                  <w:bCs/>
                                </w:rPr>
                                <w:t xml:space="preserve">(A). </w:t>
                              </w:r>
                            </w:ins>
                            <w:del w:id="121" w:author="admin" w:date="2023-03-16T11:31:00Z">
                              <w:r w:rsidDel="00597D23">
                                <w:rPr>
                                  <w:b/>
                                  <w:bCs/>
                                </w:rPr>
                                <w:delText xml:space="preserve">coincide with </w:delText>
                              </w:r>
                            </w:del>
                            <w:ins w:id="122" w:author="admin" w:date="2023-03-16T11:32:00Z">
                              <w:r w:rsidR="00597D23">
                                <w:rPr>
                                  <w:b/>
                                  <w:bCs/>
                                </w:rPr>
                                <w:t xml:space="preserve">Gene expression </w:t>
                              </w:r>
                            </w:ins>
                            <w:ins w:id="123" w:author="admin" w:date="2023-03-16T11:33:00Z">
                              <w:r w:rsidR="00597D23">
                                <w:rPr>
                                  <w:b/>
                                  <w:bCs/>
                                </w:rPr>
                                <w:t>(¿Línea continua?)</w:t>
                              </w:r>
                            </w:ins>
                            <w:ins w:id="124" w:author="admin" w:date="2023-03-16T11:32:00Z">
                              <w:r w:rsidR="00597D23">
                                <w:rPr>
                                  <w:b/>
                                  <w:bCs/>
                                </w:rPr>
                                <w:t xml:space="preserve"> an protein abundance</w:t>
                              </w:r>
                            </w:ins>
                            <w:ins w:id="125" w:author="admin" w:date="2023-03-16T11:33:00Z">
                              <w:r w:rsidR="00597D23">
                                <w:rPr>
                                  <w:b/>
                                  <w:bCs/>
                                </w:rPr>
                                <w:t xml:space="preserve"> (¿Línea discuontinua?)</w:t>
                              </w:r>
                            </w:ins>
                            <w:ins w:id="126" w:author="admin" w:date="2023-03-16T11:32:00Z">
                              <w:r w:rsidR="00597D23">
                                <w:rPr>
                                  <w:b/>
                                  <w:bCs/>
                                </w:rPr>
                                <w:t xml:space="preserve"> of the</w:t>
                              </w:r>
                            </w:ins>
                            <w:ins w:id="127" w:author="admin" w:date="2023-03-16T11:33:00Z">
                              <w:r w:rsidR="00597D23">
                                <w:rPr>
                                  <w:b/>
                                  <w:bCs/>
                                </w:rPr>
                                <w:t xml:space="preserve"> </w:t>
                              </w:r>
                            </w:ins>
                            <w:r>
                              <w:rPr>
                                <w:b/>
                                <w:bCs/>
                              </w:rPr>
                              <w:t xml:space="preserve">main enzymes involved in starch synthesis </w:t>
                            </w:r>
                            <w:ins w:id="128" w:author="admin" w:date="2023-03-16T11:34:00Z">
                              <w:r w:rsidR="00597D23">
                                <w:rPr>
                                  <w:b/>
                                  <w:bCs/>
                                </w:rPr>
                                <w:t xml:space="preserve">(APL) </w:t>
                              </w:r>
                            </w:ins>
                            <w:r>
                              <w:rPr>
                                <w:b/>
                                <w:bCs/>
                              </w:rPr>
                              <w:t>and degradation</w:t>
                            </w:r>
                            <w:ins w:id="129" w:author="admin" w:date="2023-03-16T11:34:00Z">
                              <w:r w:rsidR="00597D23">
                                <w:rPr>
                                  <w:b/>
                                  <w:bCs/>
                                </w:rPr>
                                <w:t>(AMY) (B)</w:t>
                              </w:r>
                            </w:ins>
                            <w:r>
                              <w:rPr>
                                <w:b/>
                                <w:bCs/>
                              </w:rPr>
                              <w:t>.</w:t>
                            </w:r>
                          </w:p>
                        </w:txbxContent>
                      </wps:txbx>
                      <wps:bodyPr lIns="0" tIns="0" rIns="0" bIns="0" anchor="t">
                        <a:noAutofit/>
                      </wps:bodyPr>
                    </wps:wsp>
                  </a:graphicData>
                </a:graphic>
                <wp14:sizeRelV relativeFrom="margin">
                  <wp14:pctHeight>0</wp14:pctHeight>
                </wp14:sizeRelV>
              </wp:anchor>
            </w:drawing>
          </mc:Choice>
          <mc:Fallback>
            <w:pict>
              <v:shape w14:anchorId="2330D5B5" id="Marco40" o:spid="_x0000_s1028" type="#_x0000_t202" style="position:absolute;left:0;text-align:left;margin-left:0;margin-top:.05pt;width:481.9pt;height:306.2pt;z-index:85;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" filled="f" stroked="f">
                <v:textbox inset="0,0,0,0">
                  <w:txbxContent>
                    <w:p w14:paraId="382A8384" w14:textId="77777777" w:rsidR="00F201CA" w:rsidRDefault="006B4FAD">
                      <w:pPr>
                        <w:pStyle w:val="Figure"/>
                      </w:pPr>
                      <w:r>
                        <w:rPr>
                          <w:noProof/>
                          <w:lang w:val="es-ES" w:eastAsia="es-ES" w:bidi="ar-SA"/>
                        </w:rPr>
                        <w:drawing>
                          <wp:inline distT="0" distB="0" distL="0" distR="0" wp14:anchorId="1FB2B7CB" wp14:editId="26419BF2">
                            <wp:extent cx="6120130" cy="2844800"/>
                            <wp:effectExtent l="0" t="0" r="0" b="0"/>
                            <wp:docPr id="82"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40"/>
                                    <pic:cNvPicPr>
                                      <a:picLocks noChangeAspect="1"/>
                                    </pic:cNvPicPr>
                                  </pic:nvPicPr>
                                  <pic:blipFill>
                                    <a:blip r:embed="rId11"/>
                                    <a:stretch/>
                                  </pic:blipFill>
                                  <pic:spPr bwMode="auto">
                                    <a:xfrm>
                                      <a:off x="0" y="0"/>
                                      <a:ext cx="6120130" cy="2844800"/>
                                    </a:xfrm>
                                    <a:prstGeom prst="rect">
                                      <a:avLst/>
                                    </a:prstGeom>
                                  </pic:spPr>
                                </pic:pic>
                              </a:graphicData>
                            </a:graphic>
                          </wp:inline>
                        </w:drawing>
                      </w:r>
                      <w:r>
                        <w:t xml:space="preserve">Figure 39. </w:t>
                      </w:r>
                      <w:r>
                        <w:rPr>
                          <w:b/>
                          <w:bCs/>
                        </w:rPr>
                        <w:t xml:space="preserve">Starch content periodic oscillations </w:t>
                      </w:r>
                      <w:ins w:id="130" w:author="admin" w:date="2023-03-16T11:31:00Z">
                        <w:r w:rsidR="00597D23">
                          <w:rPr>
                            <w:b/>
                            <w:bCs/>
                          </w:rPr>
                          <w:t xml:space="preserve">(A). </w:t>
                        </w:r>
                      </w:ins>
                      <w:del w:id="131" w:author="admin" w:date="2023-03-16T11:31:00Z">
                        <w:r w:rsidDel="00597D23">
                          <w:rPr>
                            <w:b/>
                            <w:bCs/>
                          </w:rPr>
                          <w:delText xml:space="preserve">coincide with </w:delText>
                        </w:r>
                      </w:del>
                      <w:ins w:id="132" w:author="admin" w:date="2023-03-16T11:32:00Z">
                        <w:r w:rsidR="00597D23">
                          <w:rPr>
                            <w:b/>
                            <w:bCs/>
                          </w:rPr>
                          <w:t xml:space="preserve">Gene expression </w:t>
                        </w:r>
                      </w:ins>
                      <w:ins w:id="133" w:author="admin" w:date="2023-03-16T11:33:00Z">
                        <w:r w:rsidR="00597D23">
                          <w:rPr>
                            <w:b/>
                            <w:bCs/>
                          </w:rPr>
                          <w:t>(¿Línea continua?)</w:t>
                        </w:r>
                      </w:ins>
                      <w:ins w:id="134" w:author="admin" w:date="2023-03-16T11:32:00Z">
                        <w:r w:rsidR="00597D23">
                          <w:rPr>
                            <w:b/>
                            <w:bCs/>
                          </w:rPr>
                          <w:t xml:space="preserve"> an protein abundance</w:t>
                        </w:r>
                      </w:ins>
                      <w:ins w:id="135" w:author="admin" w:date="2023-03-16T11:33:00Z">
                        <w:r w:rsidR="00597D23">
                          <w:rPr>
                            <w:b/>
                            <w:bCs/>
                          </w:rPr>
                          <w:t xml:space="preserve"> (¿Línea discuontinua?)</w:t>
                        </w:r>
                      </w:ins>
                      <w:ins w:id="136" w:author="admin" w:date="2023-03-16T11:32:00Z">
                        <w:r w:rsidR="00597D23">
                          <w:rPr>
                            <w:b/>
                            <w:bCs/>
                          </w:rPr>
                          <w:t xml:space="preserve"> of the</w:t>
                        </w:r>
                      </w:ins>
                      <w:ins w:id="137" w:author="admin" w:date="2023-03-16T11:33:00Z">
                        <w:r w:rsidR="00597D23">
                          <w:rPr>
                            <w:b/>
                            <w:bCs/>
                          </w:rPr>
                          <w:t xml:space="preserve"> </w:t>
                        </w:r>
                      </w:ins>
                      <w:r>
                        <w:rPr>
                          <w:b/>
                          <w:bCs/>
                        </w:rPr>
                        <w:t xml:space="preserve">main enzymes involved in starch synthesis </w:t>
                      </w:r>
                      <w:ins w:id="138" w:author="admin" w:date="2023-03-16T11:34:00Z">
                        <w:r w:rsidR="00597D23">
                          <w:rPr>
                            <w:b/>
                            <w:bCs/>
                          </w:rPr>
                          <w:t xml:space="preserve">(APL) </w:t>
                        </w:r>
                      </w:ins>
                      <w:r>
                        <w:rPr>
                          <w:b/>
                          <w:bCs/>
                        </w:rPr>
                        <w:t>and degradation</w:t>
                      </w:r>
                      <w:ins w:id="139" w:author="admin" w:date="2023-03-16T11:34:00Z">
                        <w:r w:rsidR="00597D23">
                          <w:rPr>
                            <w:b/>
                            <w:bCs/>
                          </w:rPr>
                          <w:t>(AMY) (B)</w:t>
                        </w:r>
                      </w:ins>
                      <w:r>
                        <w:rPr>
                          <w:b/>
                          <w:bCs/>
                        </w:rPr>
                        <w:t>.</w:t>
                      </w:r>
                    </w:p>
                  </w:txbxContent>
                </v:textbox>
                <w10:wrap type="square"/>
              </v:shape>
            </w:pict>
          </mc:Fallback>
        </mc:AlternateContent>
      </w:r>
      <w:r w:rsidR="006B4FAD">
        <w:t>In plants, starch degradation during winter photoperiods has been described to be executed more slowly than during summer photoperiod (Feugier &amp; Satake, 2013; Sulpice et al., 2014)⁠, which is in agreement with the results presented in this thesis</w:t>
      </w:r>
      <w:ins w:id="140" w:author="admin" w:date="2023-03-16T11:27:00Z">
        <w:r w:rsidR="005A229E">
          <w:t xml:space="preserve"> for Ostreococcus</w:t>
        </w:r>
      </w:ins>
      <w:r w:rsidR="006B4FAD">
        <w:t xml:space="preserve"> (Fig. 39-A). </w:t>
      </w:r>
      <w:commentRangeStart w:id="141"/>
      <w:r w:rsidR="006B4FAD">
        <w:t>In addition, both APL and AMY protein abundance profiles are strongly coincident with their gene expression profile with a ~4h offset, showing that starch synthesis-degradation balance is possibly transcriptomically regulated</w:t>
      </w:r>
      <w:commentRangeEnd w:id="141"/>
      <w:r w:rsidR="005A229E">
        <w:rPr>
          <w:rStyle w:val="Refdecomentario"/>
          <w:rFonts w:ascii="Liberation Serif" w:hAnsi="Liberation Serif" w:cs="Mangal"/>
        </w:rPr>
        <w:commentReference w:id="141"/>
      </w:r>
      <w:r w:rsidR="006B4FAD">
        <w:t xml:space="preserve">. </w:t>
      </w:r>
      <w:commentRangeStart w:id="142"/>
      <w:r w:rsidR="006B4FAD">
        <w:t>These results suggest that there is not a conserved starch content temporal program throughout the green lineage</w:t>
      </w:r>
      <w:commentRangeEnd w:id="142"/>
      <w:r w:rsidR="005A229E">
        <w:rPr>
          <w:rStyle w:val="Refdecomentario"/>
          <w:rFonts w:ascii="Liberation Serif" w:hAnsi="Liberation Serif" w:cs="Mangal"/>
        </w:rPr>
        <w:commentReference w:id="142"/>
      </w:r>
      <w:r w:rsidR="006B4FAD">
        <w:t xml:space="preserve"> as it has been observed with other biological processes in this thesis. However, a strong transcriptomic circadian regulation and seasonal adaptation seems to be </w:t>
      </w:r>
      <w:commentRangeStart w:id="143"/>
      <w:r w:rsidR="006B4FAD">
        <w:t>conserved</w:t>
      </w:r>
      <w:commentRangeEnd w:id="143"/>
      <w:r>
        <w:rPr>
          <w:rStyle w:val="Refdecomentario"/>
          <w:rFonts w:ascii="Liberation Serif" w:hAnsi="Liberation Serif" w:cs="Mangal"/>
        </w:rPr>
        <w:commentReference w:id="143"/>
      </w:r>
      <w:r w:rsidR="006B4FAD">
        <w:t xml:space="preserve">. </w:t>
      </w:r>
    </w:p>
    <w:p w14:paraId="2C5A90FA" w14:textId="77777777" w:rsidR="00F201CA" w:rsidRDefault="00F201CA">
      <w:pPr>
        <w:pStyle w:val="Textoindependiente"/>
      </w:pPr>
    </w:p>
    <w:p w14:paraId="29788503" w14:textId="77777777" w:rsidR="00F201CA" w:rsidRDefault="006B4FAD">
      <w:pPr>
        <w:pStyle w:val="Ttulo3"/>
      </w:pPr>
      <w:bookmarkStart w:id="144" w:name="__RefHeading___Toc365750_4255295215"/>
      <w:bookmarkEnd w:id="144"/>
      <w:r>
        <w:lastRenderedPageBreak/>
        <w:t xml:space="preserve">More metabolic pathways of </w:t>
      </w:r>
      <w:r>
        <w:rPr>
          <w:i/>
          <w:iCs/>
        </w:rPr>
        <w:t>Ostreococcus tauri</w:t>
      </w:r>
      <w:r>
        <w:t xml:space="preserve"> show</w:t>
      </w:r>
      <w:del w:id="145" w:author="admin" w:date="2023-03-16T10:57:00Z">
        <w:r w:rsidDel="00CB6C2F">
          <w:delText>ing</w:delText>
        </w:r>
      </w:del>
      <w:r>
        <w:t xml:space="preserve"> periodic oscillations under diurnal and seasonal cycles</w:t>
      </w:r>
    </w:p>
    <w:p w14:paraId="0F9394CA" w14:textId="77777777" w:rsidR="00F201CA" w:rsidRDefault="006B4FAD">
      <w:pPr>
        <w:pStyle w:val="Ttulo4"/>
      </w:pPr>
      <w:bookmarkStart w:id="146" w:name="__RefHeading___Toc365752_4255295215"/>
      <w:bookmarkEnd w:id="146"/>
      <w:r>
        <w:t>Carotenoids biosynthesis in Ostreococcus tauri under diurnal and seasonal cycles</w:t>
      </w:r>
    </w:p>
    <w:p w14:paraId="2BBFD4E9" w14:textId="77777777" w:rsidR="00F201CA" w:rsidRDefault="006B4FAD">
      <w:pPr>
        <w:pStyle w:val="Textoindependiente"/>
      </w:pPr>
      <w:r>
        <w:t xml:space="preserve">Carotenoid are a group of isoprenoid pigments that are present in </w:t>
      </w:r>
      <w:ins w:id="147" w:author="Microsoft Office User" w:date="2023-03-16T17:16:00Z">
        <w:r w:rsidR="00C16673">
          <w:t xml:space="preserve">several organisms including </w:t>
        </w:r>
      </w:ins>
      <w:r>
        <w:t xml:space="preserve">microalgae and </w:t>
      </w:r>
      <w:commentRangeStart w:id="148"/>
      <w:r>
        <w:t>plants</w:t>
      </w:r>
      <w:commentRangeEnd w:id="148"/>
      <w:r w:rsidR="00C16673">
        <w:rPr>
          <w:rStyle w:val="Refdecomentario"/>
          <w:rFonts w:ascii="Liberation Serif" w:hAnsi="Liberation Serif" w:cs="Mangal"/>
        </w:rPr>
        <w:commentReference w:id="148"/>
      </w:r>
      <w:r>
        <w:t xml:space="preserve">. Some of these pigments are associated with light harvesting complexes and play a crucial role in photosynthesis by absorbing light energy and transferring it to </w:t>
      </w:r>
      <w:del w:id="149" w:author="Microsoft Office User" w:date="2023-03-16T17:16:00Z">
        <w:r w:rsidDel="00C16673">
          <w:delText>chlorophyll</w:delText>
        </w:r>
      </w:del>
      <w:ins w:id="150" w:author="Microsoft Office User" w:date="2023-03-16T17:16:00Z">
        <w:r w:rsidR="00C16673">
          <w:t>reaction cente</w:t>
        </w:r>
      </w:ins>
      <w:ins w:id="151" w:author="Microsoft Office User" w:date="2023-03-16T17:17:00Z">
        <w:r w:rsidR="00C16673">
          <w:t>rs</w:t>
        </w:r>
      </w:ins>
      <w:r>
        <w:t xml:space="preserve">. Carotenoids also act as antioxidants, protecting the organism from damage caused by excess light or environmental stress (García-Plazaola et al., 2017; </w:t>
      </w:r>
      <w:del w:id="152" w:author="Microsoft Office User" w:date="2023-03-16T17:17:00Z">
        <w:r w:rsidDel="00C16673">
          <w:delText xml:space="preserve">T. </w:delText>
        </w:r>
      </w:del>
      <w:r>
        <w:t>Sun et al., 2022)⁠. Carotenoids are produced and accumulated at the most appropriate time</w:t>
      </w:r>
      <w:del w:id="153" w:author="Microsoft Office User" w:date="2023-03-16T17:21:00Z">
        <w:r w:rsidDel="00C16673">
          <w:delText xml:space="preserve"> to maximize their benefits for the organism</w:delText>
        </w:r>
      </w:del>
      <w:ins w:id="154" w:author="Microsoft Office User" w:date="2023-03-16T17:21:00Z">
        <w:r w:rsidR="005F5A72">
          <w:t xml:space="preserve"> </w:t>
        </w:r>
        <w:r w:rsidR="00C16673" w:rsidRPr="00C16673">
          <w:t>t</w:t>
        </w:r>
        <w:r w:rsidR="005F5A72">
          <w:t>o</w:t>
        </w:r>
        <w:r w:rsidR="00C16673" w:rsidRPr="00C16673">
          <w:t xml:space="preserve"> perform their functions</w:t>
        </w:r>
      </w:ins>
      <w:r>
        <w:t>. In fact, expression of genes involved in carotenoid biosynthesis are regulated by the circadian clock in plants and algae (Covington et al., 2008; García-Plazaola et al., 2017; Pan et al., 2009; T. H. Sun et al., 2010; Zhang et al., 2022)⁠.</w:t>
      </w:r>
    </w:p>
    <w:p w14:paraId="7957CC14" w14:textId="77777777" w:rsidR="00F201CA" w:rsidRDefault="006B4FAD">
      <w:pPr>
        <w:pStyle w:val="Textoindependiente"/>
      </w:pPr>
      <w:r>
        <w:t>In addition to their role in photosynthesis, carotenoids also have significant nutritional value for humans. Some carotenoids, such as β-carotene</w:t>
      </w:r>
      <w:del w:id="155" w:author="Microsoft Office User" w:date="2023-03-16T17:22:00Z">
        <w:r w:rsidDel="005F5A72">
          <w:delText xml:space="preserve"> and α-carotene</w:delText>
        </w:r>
      </w:del>
      <w:r>
        <w:t xml:space="preserve">, can be converted into vitamin A, which is essential for vision and the immune system. </w:t>
      </w:r>
      <w:del w:id="156" w:author="Microsoft Office User" w:date="2023-03-16T17:22:00Z">
        <w:r w:rsidDel="005F5A72">
          <w:delText xml:space="preserve">These and </w:delText>
        </w:r>
      </w:del>
      <w:ins w:id="157" w:author="Microsoft Office User" w:date="2023-03-16T17:22:00Z">
        <w:r w:rsidR="005F5A72">
          <w:t>O</w:t>
        </w:r>
      </w:ins>
      <w:del w:id="158" w:author="Microsoft Office User" w:date="2023-03-16T17:22:00Z">
        <w:r w:rsidDel="005F5A72">
          <w:delText>o</w:delText>
        </w:r>
      </w:del>
      <w:r>
        <w:t xml:space="preserve">ther carotenoids as astaxanthin have also been shown to have potential health benefits, </w:t>
      </w:r>
      <w:del w:id="159" w:author="Microsoft Office User" w:date="2023-03-16T17:24:00Z">
        <w:r w:rsidDel="005F5A72">
          <w:delText xml:space="preserve">such as </w:delText>
        </w:r>
      </w:del>
      <w:r>
        <w:t xml:space="preserve">reducing the risk of certain types of cancer and heart disease (Eggersdorfer &amp; Wyss, 2018)⁠. </w:t>
      </w:r>
    </w:p>
    <w:p w14:paraId="383D0883" w14:textId="0B592327" w:rsidR="00F201CA" w:rsidRDefault="006B4FAD">
      <w:pPr>
        <w:pStyle w:val="Textoindependiente"/>
      </w:pPr>
      <w:commentRangeStart w:id="160"/>
      <w:r>
        <w:t>Industrial production of carotenoids involves the large-scale cultivation of photosynthetic microorganisms such as algae</w:t>
      </w:r>
      <w:commentRangeEnd w:id="160"/>
      <w:r w:rsidR="00E475BA">
        <w:rPr>
          <w:rStyle w:val="Refdecomentario"/>
          <w:rFonts w:ascii="Liberation Serif" w:hAnsi="Liberation Serif" w:cs="Mangal"/>
        </w:rPr>
        <w:commentReference w:id="160"/>
      </w:r>
      <w:r>
        <w:t xml:space="preserve">. </w:t>
      </w:r>
      <w:del w:id="161" w:author="Microsoft Office User" w:date="2023-03-17T09:20:00Z">
        <w:r w:rsidDel="00E475BA">
          <w:delText>They are t</w:delText>
        </w:r>
      </w:del>
      <w:del w:id="162" w:author="Microsoft Office User" w:date="2023-03-16T19:44:00Z">
        <w:r w:rsidDel="00D43914">
          <w:delText>i</w:delText>
        </w:r>
      </w:del>
      <w:del w:id="163" w:author="Microsoft Office User" w:date="2023-03-17T09:20:00Z">
        <w:r w:rsidDel="00E475BA">
          <w:delText xml:space="preserve">pically grown outdoors in large ponds or in closed photobioreactors. </w:delText>
        </w:r>
      </w:del>
      <w:r>
        <w:t>In the last two decades, numerous research groups have been studying growth conditions, microalgae metabolism and optimizing photobioreactors design in order to maximize carotenoids production while minimizing costs (Del Campo et al., 2004; Hoys et al., 2021; Sierra et al., 2008)⁠. Since they are cultivated outdoors, understanding how carotenoids biosynthesis oscillates under diurnal and seasonal cycles is crucial to ensure the maximum carotenoids content at harvesting time, as well as to find possible gene and proteins targets. However, the possible influence of the circadian clock on carotenoids production optimization still remains unk</w:t>
      </w:r>
      <w:ins w:id="164" w:author="Microsoft Office User" w:date="2023-03-17T09:14:00Z">
        <w:r w:rsidR="00E475BA">
          <w:t>n</w:t>
        </w:r>
      </w:ins>
      <w:r>
        <w:t xml:space="preserve">own due to a lack of research of the topic. This thesis work aims to contribute to elucidate the circadian regulatory mechanism of carotenoids biosynthesis in order to enhance </w:t>
      </w:r>
      <w:del w:id="165" w:author="Microsoft Office User" w:date="2023-03-17T09:23:00Z">
        <w:r w:rsidDel="00E475BA">
          <w:delText>plants and microalgae industry optimization</w:delText>
        </w:r>
      </w:del>
      <w:ins w:id="166" w:author="Microsoft Office User" w:date="2023-03-17T09:23:00Z">
        <w:r w:rsidR="00E475BA">
          <w:t>their industrial production</w:t>
        </w:r>
      </w:ins>
      <w:r>
        <w:t xml:space="preserve">. </w:t>
      </w:r>
    </w:p>
    <w:p w14:paraId="187C5D23" w14:textId="77777777" w:rsidR="00F201CA" w:rsidRDefault="006B4FAD">
      <w:pPr>
        <w:pStyle w:val="Ttulo5"/>
      </w:pPr>
      <w:bookmarkStart w:id="167" w:name="__RefHeading___Toc365754_4255295215"/>
      <w:bookmarkEnd w:id="167"/>
      <w:r>
        <w:lastRenderedPageBreak/>
        <w:t xml:space="preserve">Integration of multi-omics data with oscillations described by carotenoids content in </w:t>
      </w:r>
      <w:r w:rsidRPr="00F815C8">
        <w:rPr>
          <w:i/>
          <w:rPrChange w:id="168" w:author="Microsoft Office User" w:date="2023-03-17T09:24:00Z">
            <w:rPr/>
          </w:rPrChange>
        </w:rPr>
        <w:t>Ostreococcus tauri</w:t>
      </w:r>
      <w:r>
        <w:t xml:space="preserve"> under diurnal and seasonal cycles</w:t>
      </w:r>
    </w:p>
    <w:p w14:paraId="760DCF7E" w14:textId="1BD9F1E6" w:rsidR="00F201CA" w:rsidRDefault="006B4FAD">
      <w:pPr>
        <w:pStyle w:val="Textoindependiente"/>
      </w:pPr>
      <w:r>
        <w:rPr>
          <w:i/>
          <w:iCs/>
        </w:rPr>
        <w:t>Ostreocccus tauri</w:t>
      </w:r>
      <w:r>
        <w:t xml:space="preserve"> is rich in widely distributed carotenoids like violaxanthin, antheraxanthin or zeaxanthin. Carotenoids specific of Mamiellophyceae like micromonal, uriolide or prasinoxanthin are also found in this prasinophyte, being prasinoxanthin the most abundant (Egeland et al., 1995; Guyon et al., 2018; Six et al., 2009)⁠. Its genome present</w:t>
      </w:r>
      <w:ins w:id="169" w:author="Microsoft Office User" w:date="2023-03-17T09:25:00Z">
        <w:r w:rsidR="00B37D2C">
          <w:t>s</w:t>
        </w:r>
      </w:ins>
      <w:r>
        <w:t xml:space="preserve"> genes encoding for the Methylerythritol 4-phosphate (MEP) pathway (Derelle et al., 2006; L. Zhao et al., 2013)⁠, which derives pyruvate to the production of geranyl pyrophosphate (GPP), the main carotenoid precursor. The carotenogenesis pathway starts </w:t>
      </w:r>
      <w:del w:id="170" w:author="Microsoft Office User" w:date="2023-03-17T09:31:00Z">
        <w:r w:rsidDel="00B37D2C">
          <w:delText>with the enzyme</w:delText>
        </w:r>
      </w:del>
      <w:ins w:id="171" w:author="Microsoft Office User" w:date="2023-03-17T09:31:00Z">
        <w:r w:rsidR="00B37D2C">
          <w:t>in the</w:t>
        </w:r>
      </w:ins>
      <w:r>
        <w:t xml:space="preserve"> phytoene synthase (PSY)</w:t>
      </w:r>
      <w:ins w:id="172" w:author="Microsoft Office User" w:date="2023-03-17T09:32:00Z">
        <w:r w:rsidR="00B37D2C">
          <w:t xml:space="preserve">. </w:t>
        </w:r>
      </w:ins>
      <w:r>
        <w:t xml:space="preserve"> </w:t>
      </w:r>
      <w:ins w:id="173" w:author="Microsoft Office User" w:date="2023-03-17T09:33:00Z">
        <w:r w:rsidR="00B37D2C" w:rsidRPr="00B37D2C">
          <w:t>From lycopene, the pathway has two branches:</w:t>
        </w:r>
      </w:ins>
      <w:del w:id="174" w:author="Microsoft Office User" w:date="2023-03-17T09:33:00Z">
        <w:r w:rsidDel="00B37D2C">
          <w:delText>and consist of two different branches:</w:delText>
        </w:r>
      </w:del>
      <w:r>
        <w:t xml:space="preserve"> β-branch, including the xantophylls cycle; and α-branch, including the main antenna carotenoids in prasinophyte which biosynthesis pathways are still unknow (Guyon et al., 2018; Six et al., 2009)⁠.</w:t>
      </w:r>
    </w:p>
    <w:p w14:paraId="0ADE156E" w14:textId="146D6C19" w:rsidR="00F201CA" w:rsidRDefault="006B4FAD">
      <w:pPr>
        <w:pStyle w:val="Textoindependiente"/>
      </w:pPr>
      <w:r>
        <w:t xml:space="preserve">Carotenoids content during diurnal cycles under both summer and winter photoperiods have been estimated from HPLC profiles, as described in Materials and Methods. The same rhythmicity analysis carried out with the omic data was also achieved </w:t>
      </w:r>
      <w:del w:id="175" w:author="Microsoft Office User" w:date="2023-03-17T09:34:00Z">
        <w:r w:rsidDel="00600B91">
          <w:delText>using the estimated</w:delText>
        </w:r>
      </w:del>
      <w:ins w:id="176" w:author="Microsoft Office User" w:date="2023-03-17T09:34:00Z">
        <w:r w:rsidR="00600B91">
          <w:t>to</w:t>
        </w:r>
      </w:ins>
      <w:r>
        <w:t xml:space="preserve"> carotenoids content generated from the three consecutive days under light-dark cycles.</w:t>
      </w:r>
    </w:p>
    <w:p w14:paraId="04E8CBCC" w14:textId="5B31B73E" w:rsidR="00F201CA" w:rsidRDefault="006B4FAD">
      <w:pPr>
        <w:pStyle w:val="Textoindependiente"/>
      </w:pPr>
      <w:r>
        <w:t>Under both summer and winter photoperiods, all carotenoids describe rhythmic abundance profiles with periods of 24h, with a p-value lower than 0.05</w:t>
      </w:r>
      <w:ins w:id="177" w:author="Microsoft Office User" w:date="2023-03-17T09:35:00Z">
        <w:r w:rsidR="00600B91">
          <w:t xml:space="preserve">, </w:t>
        </w:r>
      </w:ins>
      <w:del w:id="178" w:author="Microsoft Office User" w:date="2023-03-17T09:35:00Z">
        <w:r w:rsidDel="00600B91">
          <w:delText>. W</w:delText>
        </w:r>
      </w:del>
      <w:ins w:id="179" w:author="Microsoft Office User" w:date="2023-03-17T09:35:00Z">
        <w:r w:rsidR="00600B91">
          <w:t>w</w:t>
        </w:r>
      </w:ins>
      <w:r>
        <w:t>ith the exception of lut</w:t>
      </w:r>
      <w:del w:id="180" w:author="Microsoft Office User" w:date="2023-03-17T09:35:00Z">
        <w:r w:rsidDel="00600B91">
          <w:delText>h</w:delText>
        </w:r>
      </w:del>
      <w:r>
        <w:t xml:space="preserve">ein and violaxanthin, that do not maintain their rhythmicity under winter photoperiod. In general, fluctuations on carotenoids content during winter photoperiod seem to less drastic. (Fig. 40-A). </w:t>
      </w:r>
    </w:p>
    <w:p w14:paraId="71DEF260" w14:textId="201C01D8" w:rsidR="00F201CA" w:rsidRDefault="006B4FAD">
      <w:pPr>
        <w:pStyle w:val="Textoindependiente"/>
      </w:pPr>
      <w:r>
        <w:t xml:space="preserve">Oscillating carotenoids content </w:t>
      </w:r>
      <w:del w:id="181" w:author="Microsoft Office User" w:date="2023-03-17T09:36:00Z">
        <w:r w:rsidDel="00600B91">
          <w:delText xml:space="preserve">are </w:delText>
        </w:r>
      </w:del>
      <w:ins w:id="182" w:author="Microsoft Office User" w:date="2023-03-17T09:36:00Z">
        <w:r w:rsidR="00600B91">
          <w:t xml:space="preserve">is </w:t>
        </w:r>
      </w:ins>
      <w:r>
        <w:t>in agreement with the tran</w:t>
      </w:r>
      <w:ins w:id="183" w:author="Microsoft Office User" w:date="2023-03-17T09:36:00Z">
        <w:r w:rsidR="00600B91">
          <w:t>s</w:t>
        </w:r>
      </w:ins>
      <w:r>
        <w:t>criptomic and proteomic data</w:t>
      </w:r>
      <w:del w:id="184" w:author="Microsoft Office User" w:date="2023-03-17T09:36:00Z">
        <w:r w:rsidDel="00600B91">
          <w:delText xml:space="preserve"> generated</w:delText>
        </w:r>
      </w:del>
      <w:r>
        <w:t xml:space="preserve">. The generation of geranyl pyrophosphate is crucial for carotenogenesis, the most of the enzymes involved in MEP pathway present a high protein abundance </w:t>
      </w:r>
      <w:del w:id="185" w:author="MERCEDES GARCIA GONZALEZ" w:date="2023-03-20T11:30:00Z">
        <w:r w:rsidDel="00826380">
          <w:delText xml:space="preserve">level </w:delText>
        </w:r>
      </w:del>
      <w:r>
        <w:t xml:space="preserve">with anticipation during the night under both summer and winter photoperiod. The enzymes involved in the first steps of the carotenogenesis, from the generation of phytoene with PSY to the fork created by LCYε/β, have their maximum protein abundance </w:t>
      </w:r>
      <w:del w:id="186" w:author="MERCEDES GARCIA GONZALEZ" w:date="2023-03-20T11:30:00Z">
        <w:r w:rsidDel="00826380">
          <w:delText xml:space="preserve">level </w:delText>
        </w:r>
      </w:del>
      <w:r>
        <w:t xml:space="preserve">during the light hours </w:t>
      </w:r>
      <w:del w:id="187" w:author="MERCEDES GARCIA GONZALEZ" w:date="2023-03-20T11:31:00Z">
        <w:r w:rsidDel="00826380">
          <w:delText xml:space="preserve">during </w:delText>
        </w:r>
      </w:del>
      <w:ins w:id="188" w:author="MERCEDES GARCIA GONZALEZ" w:date="2023-03-20T11:31:00Z">
        <w:r w:rsidR="00826380">
          <w:t>in</w:t>
        </w:r>
        <w:r w:rsidR="00826380">
          <w:t xml:space="preserve"> </w:t>
        </w:r>
      </w:ins>
      <w:r>
        <w:t xml:space="preserve">summer photoperiod. </w:t>
      </w:r>
      <w:del w:id="189" w:author="MERCEDES GARCIA GONZALEZ" w:date="2023-03-20T11:31:00Z">
        <w:r w:rsidDel="00826380">
          <w:delText xml:space="preserve">During </w:delText>
        </w:r>
      </w:del>
      <w:ins w:id="190" w:author="MERCEDES GARCIA GONZALEZ" w:date="2023-03-20T11:31:00Z">
        <w:r w:rsidR="00826380">
          <w:t>In</w:t>
        </w:r>
        <w:r w:rsidR="00826380">
          <w:t xml:space="preserve"> </w:t>
        </w:r>
      </w:ins>
      <w:r>
        <w:t xml:space="preserve">winter photoperiod, a clear anticipation </w:t>
      </w:r>
      <w:del w:id="191" w:author="MERCEDES GARCIA GONZALEZ" w:date="2023-03-20T11:36:00Z">
        <w:r w:rsidDel="00826380">
          <w:delText xml:space="preserve">of those enzymes </w:delText>
        </w:r>
      </w:del>
      <w:r>
        <w:t>can be observed, which describe the</w:t>
      </w:r>
      <w:del w:id="192" w:author="MERCEDES GARCIA GONZALEZ" w:date="2023-03-20T11:36:00Z">
        <w:r w:rsidDel="00826380">
          <w:delText>ir</w:delText>
        </w:r>
      </w:del>
      <w:r>
        <w:t xml:space="preserve"> maximum abundance </w:t>
      </w:r>
      <w:del w:id="193" w:author="MERCEDES GARCIA GONZALEZ" w:date="2023-03-20T11:36:00Z">
        <w:r w:rsidDel="00826380">
          <w:delText xml:space="preserve">level </w:delText>
        </w:r>
      </w:del>
      <w:ins w:id="194" w:author="MERCEDES GARCIA GONZALEZ" w:date="2023-03-20T11:36:00Z">
        <w:r w:rsidR="00826380">
          <w:t>of those enzymes</w:t>
        </w:r>
        <w:r w:rsidR="00826380">
          <w:t xml:space="preserve"> </w:t>
        </w:r>
      </w:ins>
      <w:r>
        <w:t>just before sunrise.</w:t>
      </w:r>
      <w:r>
        <w:rPr>
          <w:color w:val="C9211E"/>
        </w:rPr>
        <w:t xml:space="preserve"> </w:t>
      </w:r>
      <w:r>
        <w:rPr>
          <w:color w:val="000000"/>
        </w:rPr>
        <w:t>Also</w:t>
      </w:r>
      <w:ins w:id="195" w:author="MERCEDES GARCIA GONZALEZ" w:date="2023-03-20T11:36:00Z">
        <w:r w:rsidR="00826380">
          <w:rPr>
            <w:color w:val="000000"/>
          </w:rPr>
          <w:t>,</w:t>
        </w:r>
      </w:ins>
      <w:r>
        <w:rPr>
          <w:color w:val="000000"/>
        </w:rPr>
        <w:t xml:space="preserve"> the profiles of the enzymes involved in the xantophylls cycle are in agreement with zeaxanthin and violaxanthin contents. Under summer photoperiod, the maximum protein abundance of violaxanthin de-epoxidase (VDE) match the increasing zeaxanthin content during the light hours, as well as the maximum abundance of zeaxanthin epoxidase (ZEP) match the increasing content of violaxanthin </w:t>
      </w:r>
      <w:r>
        <w:rPr>
          <w:color w:val="000000"/>
        </w:rPr>
        <w:lastRenderedPageBreak/>
        <w:t xml:space="preserve">during the dark hours. A similar phenomenon is observed during winter photoperiod, where VDE is present during the light hours and ZEP during the dark hours (Fig. 40-B). However, there is not a significant amount of zeaxanthin being accumulated under winter photoperiods, instead, a high level of violaxanthin without drastic variations is maintained during diurnal cycles (Fig. 40-A). Xantophylls cycle is not enhancing the production of zeaxanthin due to a lack of high irradiance stress during winter photoperiod, as it has been observed in </w:t>
      </w:r>
      <w:r>
        <w:rPr>
          <w:i/>
          <w:iCs/>
          <w:color w:val="000000"/>
        </w:rPr>
        <w:t>Ostreococcus</w:t>
      </w:r>
      <w:r>
        <w:rPr>
          <w:color w:val="000000"/>
        </w:rPr>
        <w:t xml:space="preserve"> and others prasinophytes under low irradiance </w:t>
      </w:r>
      <w:del w:id="196" w:author="MERCEDES GARCIA GONZALEZ" w:date="2023-03-20T11:52:00Z">
        <w:r w:rsidDel="009F41E5">
          <w:rPr>
            <w:color w:val="000000"/>
          </w:rPr>
          <w:delText xml:space="preserve">stress conditions </w:delText>
        </w:r>
      </w:del>
      <w:r>
        <w:rPr>
          <w:color w:val="000000"/>
        </w:rPr>
        <w:t>(Böhme et al., 2002; Guyon et al., 2018; Six et al., 2009)⁠. In general, the enzymes of the β-branch pathway are coordinated to be present at a specific time of the day. Early in the morning</w:t>
      </w:r>
      <w:ins w:id="197" w:author="MERCEDES GARCIA GONZALEZ" w:date="2023-03-20T11:52:00Z">
        <w:r w:rsidR="009F41E5">
          <w:rPr>
            <w:color w:val="000000"/>
          </w:rPr>
          <w:t>,</w:t>
        </w:r>
      </w:ins>
      <w:r>
        <w:rPr>
          <w:color w:val="000000"/>
        </w:rPr>
        <w:t xml:space="preserve"> βCH gene is expressed, sequentially followed by ZEP and VDE in that specific order under both photoperiods (Fig. 40-B). It suggests that β-branch carotenoids are transcriptionally regulated to sequentially achieve their roles at the right time. </w:t>
      </w:r>
    </w:p>
    <w:p w14:paraId="5784263E" w14:textId="19EA72DB" w:rsidR="00F201CA" w:rsidRPr="0093764A" w:rsidRDefault="006B4FAD">
      <w:pPr>
        <w:pStyle w:val="Textoindependiente"/>
        <w:rPr>
          <w:color w:val="000000"/>
        </w:rPr>
      </w:pPr>
      <w:r>
        <w:rPr>
          <w:color w:val="000000"/>
        </w:rPr>
        <w:lastRenderedPageBreak/>
        <w:t xml:space="preserve">Pigment synthesis on the α-branch </w:t>
      </w:r>
      <w:del w:id="198" w:author="MERCEDES GARCIA GONZALEZ" w:date="2023-03-20T11:53:00Z">
        <w:r w:rsidDel="009F41E5">
          <w:rPr>
            <w:color w:val="000000"/>
          </w:rPr>
          <w:delText xml:space="preserve">biosynthesis </w:delText>
        </w:r>
      </w:del>
      <w:r>
        <w:rPr>
          <w:color w:val="000000"/>
        </w:rPr>
        <w:t>pathway describe</w:t>
      </w:r>
      <w:ins w:id="199" w:author="MERCEDES GARCIA GONZALEZ" w:date="2023-03-20T11:54:00Z">
        <w:r w:rsidR="009F41E5">
          <w:rPr>
            <w:color w:val="000000"/>
          </w:rPr>
          <w:t>s</w:t>
        </w:r>
      </w:ins>
      <w:del w:id="200" w:author="MERCEDES GARCIA GONZALEZ" w:date="2023-03-20T11:54:00Z">
        <w:r w:rsidDel="009F41E5">
          <w:rPr>
            <w:color w:val="000000"/>
          </w:rPr>
          <w:delText>d</w:delText>
        </w:r>
      </w:del>
      <w:r>
        <w:rPr>
          <w:color w:val="000000"/>
        </w:rPr>
        <w:t xml:space="preserve"> a similar behavior to the one presented in β-branch pathway. </w:t>
      </w:r>
      <w:del w:id="201" w:author="MERCEDES GARCIA GONZALEZ" w:date="2023-03-20T12:03:00Z">
        <w:r w:rsidDel="00D87DAB">
          <w:rPr>
            <w:color w:val="000000"/>
          </w:rPr>
          <w:delText>Although the α-branch biosynthesis pathway is still unknow</w:delText>
        </w:r>
      </w:del>
      <w:del w:id="202" w:author="MERCEDES GARCIA GONZALEZ" w:date="2023-03-20T11:54:00Z">
        <w:r w:rsidDel="009F41E5">
          <w:rPr>
            <w:color w:val="000000"/>
          </w:rPr>
          <w:delText xml:space="preserve">. </w:delText>
        </w:r>
      </w:del>
      <w:del w:id="203" w:author="MERCEDES GARCIA GONZALEZ" w:date="2023-03-20T12:03:00Z">
        <w:r w:rsidDel="00D87DAB">
          <w:rPr>
            <w:color w:val="000000"/>
          </w:rPr>
          <w:delText xml:space="preserve">there are some hypothesis that are supported by our results in </w:delText>
        </w:r>
        <w:r w:rsidDel="00D87DAB">
          <w:rPr>
            <w:i/>
            <w:iCs/>
            <w:color w:val="000000"/>
          </w:rPr>
          <w:delText xml:space="preserve">Ostreococcus </w:delText>
        </w:r>
        <w:r w:rsidRPr="009F41E5" w:rsidDel="00D87DAB">
          <w:rPr>
            <w:iCs/>
            <w:color w:val="000000"/>
            <w:rPrChange w:id="204" w:author="MERCEDES GARCIA GONZALEZ" w:date="2023-03-20T11:55:00Z">
              <w:rPr>
                <w:i/>
                <w:iCs/>
                <w:color w:val="000000"/>
              </w:rPr>
            </w:rPrChange>
          </w:rPr>
          <w:delText>(Egeland et al., 1997</w:delText>
        </w:r>
        <w:commentRangeStart w:id="205"/>
        <w:r w:rsidRPr="009F41E5" w:rsidDel="00D87DAB">
          <w:rPr>
            <w:iCs/>
            <w:color w:val="000000"/>
            <w:rPrChange w:id="206" w:author="MERCEDES GARCIA GONZALEZ" w:date="2023-03-20T11:55:00Z">
              <w:rPr>
                <w:i/>
                <w:iCs/>
                <w:color w:val="000000"/>
              </w:rPr>
            </w:rPrChange>
          </w:rPr>
          <w:delText>)⁠</w:delText>
        </w:r>
      </w:del>
      <w:commentRangeEnd w:id="205"/>
      <w:r w:rsidR="00D87DAB">
        <w:rPr>
          <w:rStyle w:val="Refdecomentario"/>
          <w:rFonts w:ascii="Liberation Serif" w:hAnsi="Liberation Serif" w:cs="Mangal"/>
        </w:rPr>
        <w:commentReference w:id="205"/>
      </w:r>
      <w:del w:id="207" w:author="MERCEDES GARCIA GONZALEZ" w:date="2023-03-20T12:03:00Z">
        <w:r w:rsidDel="00D87DAB">
          <w:rPr>
            <w:rFonts w:ascii="serif" w:hAnsi="serif"/>
            <w:i/>
            <w:iCs/>
            <w:color w:val="000000"/>
          </w:rPr>
          <w:delText>.</w:delText>
        </w:r>
        <w:r w:rsidDel="00D87DAB">
          <w:rPr>
            <w:color w:val="000000"/>
          </w:rPr>
          <w:delText xml:space="preserve"> </w:delText>
        </w:r>
      </w:del>
      <w:del w:id="208" w:author="MERCEDES GARCIA GONZALEZ" w:date="2023-03-20T12:07:00Z">
        <w:r w:rsidDel="00D87DAB">
          <w:rPr>
            <w:color w:val="000000"/>
          </w:rPr>
          <w:delText xml:space="preserve">A </w:delText>
        </w:r>
      </w:del>
      <w:ins w:id="209" w:author="MERCEDES GARCIA GONZALEZ" w:date="2023-03-20T12:07:00Z">
        <w:r w:rsidR="00D87DAB">
          <w:rPr>
            <w:color w:val="000000"/>
          </w:rPr>
          <w:t xml:space="preserve"> </w:t>
        </w:r>
      </w:ins>
      <w:r>
        <w:rPr>
          <w:i/>
          <w:iCs/>
          <w:color w:val="000000"/>
        </w:rPr>
        <w:t>Mantoniella squamata</w:t>
      </w:r>
      <w:ins w:id="210" w:author="MERCEDES GARCIA GONZALEZ" w:date="2023-03-20T12:07:00Z">
        <w:r w:rsidR="00D87DAB">
          <w:rPr>
            <w:color w:val="000000"/>
          </w:rPr>
          <w:t xml:space="preserve">, </w:t>
        </w:r>
      </w:ins>
      <w:del w:id="211" w:author="MERCEDES GARCIA GONZALEZ" w:date="2023-03-20T12:07:00Z">
        <w:r w:rsidDel="00D87DAB">
          <w:rPr>
            <w:color w:val="000000"/>
          </w:rPr>
          <w:delText xml:space="preserve"> carotenoid content study linked </w:delText>
        </w:r>
      </w:del>
      <w:del w:id="212" w:author="MERCEDES GARCIA GONZALEZ" w:date="2023-03-20T12:08:00Z">
        <w:r w:rsidDel="00D87DAB">
          <w:rPr>
            <w:color w:val="000000"/>
          </w:rPr>
          <w:delText>the</w:delText>
        </w:r>
      </w:del>
      <w:r>
        <w:rPr>
          <w:color w:val="000000"/>
        </w:rPr>
        <w:t xml:space="preserve"> </w:t>
      </w:r>
      <w:del w:id="213" w:author="MERCEDES GARCIA GONZALEZ" w:date="2023-03-20T12:08:00Z">
        <w:r w:rsidDel="00D87DAB">
          <w:rPr>
            <w:color w:val="000000"/>
          </w:rPr>
          <w:delText xml:space="preserve">accumulation </w:delText>
        </w:r>
      </w:del>
      <w:ins w:id="214" w:author="MERCEDES GARCIA GONZALEZ" w:date="2023-03-20T12:08:00Z">
        <w:r w:rsidR="00D87DAB">
          <w:rPr>
            <w:color w:val="000000"/>
          </w:rPr>
          <w:t>accumulat</w:t>
        </w:r>
        <w:r w:rsidR="00D87DAB">
          <w:rPr>
            <w:color w:val="000000"/>
          </w:rPr>
          <w:t>es</w:t>
        </w:r>
        <w:r w:rsidR="00D87DAB">
          <w:rPr>
            <w:color w:val="000000"/>
          </w:rPr>
          <w:t xml:space="preserve"> </w:t>
        </w:r>
      </w:ins>
      <w:del w:id="215" w:author="MERCEDES GARCIA GONZALEZ" w:date="2023-03-20T12:08:00Z">
        <w:r w:rsidDel="00D87DAB">
          <w:rPr>
            <w:color w:val="000000"/>
          </w:rPr>
          <w:delText>of</w:delText>
        </w:r>
      </w:del>
      <w:r>
        <w:rPr>
          <w:color w:val="000000"/>
        </w:rPr>
        <w:t xml:space="preserve"> lut</w:t>
      </w:r>
      <w:del w:id="216" w:author="MERCEDES GARCIA GONZALEZ" w:date="2023-03-20T11:56:00Z">
        <w:r w:rsidDel="009F41E5">
          <w:rPr>
            <w:color w:val="000000"/>
          </w:rPr>
          <w:delText>h</w:delText>
        </w:r>
      </w:del>
      <w:r>
        <w:rPr>
          <w:color w:val="000000"/>
        </w:rPr>
        <w:t xml:space="preserve">ein to irradiance stress </w:t>
      </w:r>
      <w:del w:id="217" w:author="MERCEDES GARCIA GONZALEZ" w:date="2023-03-20T12:08:00Z">
        <w:r w:rsidDel="00D87DAB">
          <w:rPr>
            <w:color w:val="000000"/>
          </w:rPr>
          <w:delText>and its following conversion to</w:delText>
        </w:r>
      </w:del>
      <w:ins w:id="218" w:author="MERCEDES GARCIA GONZALEZ" w:date="2023-03-20T12:08:00Z">
        <w:r w:rsidR="00D87DAB">
          <w:rPr>
            <w:color w:val="000000"/>
          </w:rPr>
          <w:t xml:space="preserve">that </w:t>
        </w:r>
      </w:ins>
      <w:ins w:id="219" w:author="MERCEDES GARCIA GONZALEZ" w:date="2023-03-20T12:09:00Z">
        <w:r w:rsidR="00D87DAB">
          <w:rPr>
            <w:color w:val="000000"/>
          </w:rPr>
          <w:t>convert</w:t>
        </w:r>
      </w:ins>
      <w:ins w:id="220" w:author="MERCEDES GARCIA GONZALEZ" w:date="2023-03-20T12:08:00Z">
        <w:r w:rsidR="00D87DAB">
          <w:rPr>
            <w:color w:val="000000"/>
          </w:rPr>
          <w:t xml:space="preserve"> to</w:t>
        </w:r>
      </w:ins>
      <w:r>
        <w:rPr>
          <w:color w:val="000000"/>
        </w:rPr>
        <w:t xml:space="preserve"> prasinoxanthin when the stress </w:t>
      </w:r>
      <w:r>
        <w:rPr>
          <w:color w:val="000000"/>
        </w:rPr>
        <w:lastRenderedPageBreak/>
        <w:t>condition is over (Böhme et</w:t>
      </w:r>
      <w:r w:rsidR="009F41E5">
        <w:rPr>
          <w:color w:val="000000"/>
        </w:rPr>
        <w:t xml:space="preserve"> </w:t>
      </w:r>
      <w:r w:rsidR="0093764A">
        <w:rPr>
          <w:color w:val="000000"/>
        </w:rPr>
        <w:t xml:space="preserve">al., 2002)⁠. These results are in agreement with the observed </w:t>
      </w:r>
      <w:ins w:id="221" w:author="MERCEDES GARCIA GONZALEZ" w:date="2023-03-20T12:12:00Z">
        <w:r w:rsidR="00D37FFD">
          <w:rPr>
            <w:color w:val="000000"/>
          </w:rPr>
          <w:t xml:space="preserve">in </w:t>
        </w:r>
        <w:r w:rsidR="00D37FFD">
          <w:rPr>
            <w:i/>
            <w:iCs/>
            <w:color w:val="000000"/>
          </w:rPr>
          <w:t>Ostreococcus</w:t>
        </w:r>
        <w:r w:rsidR="00D37FFD">
          <w:rPr>
            <w:i/>
            <w:iCs/>
            <w:color w:val="000000"/>
          </w:rPr>
          <w:t xml:space="preserve">, </w:t>
        </w:r>
        <w:r w:rsidR="00D37FFD" w:rsidRPr="00D37FFD">
          <w:rPr>
            <w:iCs/>
            <w:color w:val="000000"/>
            <w:rPrChange w:id="222" w:author="MERCEDES GARCIA GONZALEZ" w:date="2023-03-20T12:12:00Z">
              <w:rPr>
                <w:i/>
                <w:iCs/>
                <w:color w:val="000000"/>
              </w:rPr>
            </w:rPrChange>
          </w:rPr>
          <w:t>with a</w:t>
        </w:r>
        <w:r w:rsidR="00D37FFD">
          <w:rPr>
            <w:color w:val="000000"/>
          </w:rPr>
          <w:t xml:space="preserve"> </w:t>
        </w:r>
      </w:ins>
      <w:r w:rsidR="0093764A">
        <w:rPr>
          <w:color w:val="000000"/>
        </w:rPr>
        <w:t>lack of lut</w:t>
      </w:r>
      <w:del w:id="223" w:author="MERCEDES GARCIA GONZALEZ" w:date="2023-03-20T12:02:00Z">
        <w:r w:rsidR="0093764A" w:rsidDel="00D87DAB">
          <w:rPr>
            <w:color w:val="000000"/>
          </w:rPr>
          <w:delText>h</w:delText>
        </w:r>
      </w:del>
      <w:r w:rsidR="0093764A">
        <w:rPr>
          <w:color w:val="000000"/>
        </w:rPr>
        <w:t xml:space="preserve">ein </w:t>
      </w:r>
      <w:del w:id="224" w:author="MERCEDES GARCIA GONZALEZ" w:date="2023-03-20T12:02:00Z">
        <w:r w:rsidR="0093764A" w:rsidDel="00D87DAB">
          <w:rPr>
            <w:color w:val="000000"/>
          </w:rPr>
          <w:delText xml:space="preserve">content </w:delText>
        </w:r>
      </w:del>
      <w:r w:rsidR="0093764A">
        <w:rPr>
          <w:color w:val="000000"/>
        </w:rPr>
        <w:t>during winter photoperiod</w:t>
      </w:r>
      <w:del w:id="225" w:author="MERCEDES GARCIA GONZALEZ" w:date="2023-03-20T12:12:00Z">
        <w:r w:rsidR="0093764A" w:rsidDel="00D37FFD">
          <w:rPr>
            <w:color w:val="000000"/>
          </w:rPr>
          <w:delText xml:space="preserve"> in </w:delText>
        </w:r>
        <w:r w:rsidR="0093764A" w:rsidDel="00D37FFD">
          <w:rPr>
            <w:i/>
            <w:iCs/>
            <w:color w:val="000000"/>
          </w:rPr>
          <w:delText>Ostreococcus</w:delText>
        </w:r>
      </w:del>
      <w:r w:rsidR="0093764A">
        <w:rPr>
          <w:i/>
          <w:iCs/>
          <w:color w:val="000000"/>
        </w:rPr>
        <w:t>,</w:t>
      </w:r>
      <w:r w:rsidR="0093764A">
        <w:rPr>
          <w:color w:val="000000"/>
        </w:rPr>
        <w:t xml:space="preserve"> </w:t>
      </w:r>
      <w:del w:id="226" w:author="MERCEDES GARCIA GONZALEZ" w:date="2023-03-20T12:09:00Z">
        <w:r w:rsidR="0093764A" w:rsidDel="00D87DAB">
          <w:rPr>
            <w:color w:val="000000"/>
          </w:rPr>
          <w:delText>as well as the observed</w:delText>
        </w:r>
      </w:del>
      <w:ins w:id="227" w:author="MERCEDES GARCIA GONZALEZ" w:date="2023-03-20T12:09:00Z">
        <w:r w:rsidR="00D87DAB">
          <w:rPr>
            <w:color w:val="000000"/>
          </w:rPr>
          <w:t xml:space="preserve">and their </w:t>
        </w:r>
      </w:ins>
      <w:del w:id="228" w:author="MERCEDES GARCIA GONZALEZ" w:date="2023-03-20T12:11:00Z">
        <w:r w:rsidR="0093764A" w:rsidDel="00D87DAB">
          <w:rPr>
            <w:color w:val="000000"/>
          </w:rPr>
          <w:delText xml:space="preserve"> </w:delText>
        </w:r>
      </w:del>
      <w:r w:rsidR="0093764A">
        <w:rPr>
          <w:color w:val="000000"/>
        </w:rPr>
        <w:t xml:space="preserve">accumulation </w:t>
      </w:r>
      <w:del w:id="229" w:author="MERCEDES GARCIA GONZALEZ" w:date="2023-03-20T12:10:00Z">
        <w:r w:rsidR="0093764A" w:rsidDel="00D87DAB">
          <w:rPr>
            <w:color w:val="000000"/>
          </w:rPr>
          <w:delText>of lut</w:delText>
        </w:r>
      </w:del>
      <w:del w:id="230" w:author="MERCEDES GARCIA GONZALEZ" w:date="2023-03-20T12:02:00Z">
        <w:r w:rsidR="0093764A" w:rsidDel="00D87DAB">
          <w:rPr>
            <w:color w:val="000000"/>
          </w:rPr>
          <w:delText>h</w:delText>
        </w:r>
      </w:del>
      <w:del w:id="231" w:author="MERCEDES GARCIA GONZALEZ" w:date="2023-03-20T12:10:00Z">
        <w:r w:rsidR="0093764A" w:rsidDel="00D87DAB">
          <w:rPr>
            <w:color w:val="000000"/>
          </w:rPr>
          <w:delText xml:space="preserve">ein </w:delText>
        </w:r>
      </w:del>
      <w:r w:rsidR="0093764A">
        <w:rPr>
          <w:color w:val="000000"/>
        </w:rPr>
        <w:t xml:space="preserve">during the light hours </w:t>
      </w:r>
      <w:del w:id="232" w:author="MERCEDES GARCIA GONZALEZ" w:date="2023-03-20T12:12:00Z">
        <w:r w:rsidR="0093764A" w:rsidDel="00D37FFD">
          <w:rPr>
            <w:color w:val="000000"/>
          </w:rPr>
          <w:delText xml:space="preserve">of </w:delText>
        </w:r>
      </w:del>
      <w:ins w:id="233" w:author="MERCEDES GARCIA GONZALEZ" w:date="2023-03-20T12:12:00Z">
        <w:r w:rsidR="00D37FFD">
          <w:rPr>
            <w:color w:val="000000"/>
          </w:rPr>
          <w:t>in</w:t>
        </w:r>
        <w:r w:rsidR="00D37FFD">
          <w:rPr>
            <w:color w:val="000000"/>
          </w:rPr>
          <w:t xml:space="preserve"> </w:t>
        </w:r>
      </w:ins>
      <w:r w:rsidR="0093764A">
        <w:rPr>
          <w:color w:val="000000"/>
        </w:rPr>
        <w:t xml:space="preserve">the summer photoperiod </w:t>
      </w:r>
      <w:del w:id="234" w:author="MERCEDES GARCIA GONZALEZ" w:date="2023-03-20T12:10:00Z">
        <w:r w:rsidR="0093764A" w:rsidDel="00D87DAB">
          <w:rPr>
            <w:color w:val="000000"/>
          </w:rPr>
          <w:delText xml:space="preserve">and the </w:delText>
        </w:r>
      </w:del>
      <w:del w:id="235" w:author="MERCEDES GARCIA GONZALEZ" w:date="2023-03-20T12:11:00Z">
        <w:r w:rsidR="0093764A" w:rsidDel="00D87DAB">
          <w:rPr>
            <w:color w:val="000000"/>
          </w:rPr>
          <w:delText xml:space="preserve">following </w:delText>
        </w:r>
      </w:del>
      <w:ins w:id="236" w:author="MERCEDES GARCIA GONZALEZ" w:date="2023-03-20T12:11:00Z">
        <w:r w:rsidR="00D87DAB">
          <w:rPr>
            <w:color w:val="000000"/>
          </w:rPr>
          <w:t>follow</w:t>
        </w:r>
        <w:r w:rsidR="00D87DAB">
          <w:rPr>
            <w:color w:val="000000"/>
          </w:rPr>
          <w:t>ed by the</w:t>
        </w:r>
        <w:r w:rsidR="00D87DAB">
          <w:rPr>
            <w:color w:val="000000"/>
          </w:rPr>
          <w:t xml:space="preserve"> </w:t>
        </w:r>
      </w:ins>
      <w:r w:rsidR="0093764A">
        <w:rPr>
          <w:color w:val="000000"/>
        </w:rPr>
        <w:t xml:space="preserve">increment of prasinoxanthin content after sunset. </w:t>
      </w:r>
      <w:r>
        <w:rPr>
          <w:noProof/>
          <w:lang w:val="es-ES" w:eastAsia="es-ES" w:bidi="ar-SA"/>
        </w:rPr>
        <mc:AlternateContent>
          <mc:Choice Requires="wps">
            <w:drawing>
              <wp:anchor distT="0" distB="0" distL="0" distR="0" simplePos="0" relativeHeight="251658240" behindDoc="0" locked="0" layoutInCell="1" allowOverlap="1" wp14:anchorId="7CCABDD7" wp14:editId="08E1ED4D">
                <wp:simplePos x="0" y="0"/>
                <wp:positionH relativeFrom="column">
                  <wp:posOffset>92710</wp:posOffset>
                </wp:positionH>
                <wp:positionV relativeFrom="paragraph">
                  <wp:posOffset>1452245</wp:posOffset>
                </wp:positionV>
                <wp:extent cx="5912485" cy="7157720"/>
                <wp:effectExtent l="0" t="0" r="0" b="0"/>
                <wp:wrapSquare wrapText="bothSides"/>
                <wp:docPr id="83" name="Marco39"/>
                <wp:cNvGraphicFramePr/>
                <a:graphic xmlns:a="http://schemas.openxmlformats.org/drawingml/2006/main">
                  <a:graphicData uri="http://schemas.microsoft.com/office/word/2010/wordprocessingShape">
                    <wps:wsp>
                      <wps:cNvSpPr txBox="1"/>
                      <wps:spPr bwMode="auto">
                        <a:xfrm>
                          <a:off x="0" y="0"/>
                          <a:ext cx="5912485" cy="7157720"/>
                        </a:xfrm>
                        <a:prstGeom prst="rect">
                          <a:avLst/>
                        </a:prstGeom>
                      </wps:spPr>
                      <wps:txbx>
                        <w:txbxContent>
                          <w:p w14:paraId="037FDDE7" w14:textId="14F8AEBA" w:rsidR="00F201CA" w:rsidRDefault="006B4FAD">
                            <w:pPr>
                              <w:pStyle w:val="Figure"/>
                            </w:pPr>
                            <w:r>
                              <w:rPr>
                                <w:noProof/>
                                <w:lang w:val="es-ES" w:eastAsia="es-ES" w:bidi="ar-SA"/>
                              </w:rPr>
                              <w:drawing>
                                <wp:inline distT="0" distB="0" distL="0" distR="0" wp14:anchorId="3E086B68" wp14:editId="640D3C1C">
                                  <wp:extent cx="5912485" cy="7740015"/>
                                  <wp:effectExtent l="0" t="0" r="0" b="0"/>
                                  <wp:docPr id="84"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39"/>
                                          <pic:cNvPicPr>
                                            <a:picLocks noChangeAspect="1"/>
                                          </pic:cNvPicPr>
                                        </pic:nvPicPr>
                                        <pic:blipFill>
                                          <a:blip r:embed="rId12"/>
                                          <a:stretch/>
                                        </pic:blipFill>
                                        <pic:spPr bwMode="auto">
                                          <a:xfrm>
                                            <a:off x="0" y="0"/>
                                            <a:ext cx="5912485" cy="7740015"/>
                                          </a:xfrm>
                                          <a:prstGeom prst="rect">
                                            <a:avLst/>
                                          </a:prstGeom>
                                        </pic:spPr>
                                      </pic:pic>
                                    </a:graphicData>
                                  </a:graphic>
                                </wp:inline>
                              </w:drawing>
                            </w:r>
                            <w:r>
                              <w:t xml:space="preserve">Figure 40. </w:t>
                            </w:r>
                            <w:r>
                              <w:rPr>
                                <w:b/>
                                <w:bCs/>
                              </w:rPr>
                              <w:t xml:space="preserve">Integration of multi-omics data from the complete carotenoids biosynthesis pathway and carotenoids content of Ostreococcus tauri. </w:t>
                            </w:r>
                            <w:r>
                              <w:t xml:space="preserve">(A) Schematic MEP pathway and carotenogenesis, α-branch biosynthesis pathway according to </w:t>
                            </w:r>
                            <w:r>
                              <w:rPr>
                                <w:color w:val="000000"/>
                              </w:rPr>
                              <w:t>(Egeland et al., 1997)</w:t>
                            </w:r>
                            <w:r>
                              <w:t>. (B) Organized visualization of multi-omic data from enzymes involved in both MEP and carotenogenesis pathways. (voy a quitar la C, me parece muy repetitivo)</w:t>
                            </w:r>
                          </w:p>
                        </w:txbxContent>
                      </wps:txbx>
                      <wps:bodyPr lIns="0" tIns="0" rIns="0" bIns="0" anchor="t">
                        <a:noAutofit/>
                      </wps:bodyPr>
                    </wps:wsp>
                  </a:graphicData>
                </a:graphic>
              </wp:anchor>
            </w:drawing>
          </mc:Choice>
          <mc:Fallback>
            <w:pict>
              <v:shape w14:anchorId="7CCABDD7" id="Marco39" o:spid="_x0000_s1029" type="#_x0000_t202" style="position:absolute;left:0;text-align:left;margin-left:7.3pt;margin-top:114.35pt;width:465.55pt;height:563.6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" filled="f" stroked="f">
                <v:textbox inset="0,0,0,0">
                  <w:txbxContent>
                    <w:p w14:paraId="037FDDE7" w14:textId="14F8AEBA" w:rsidR="00F201CA" w:rsidRDefault="006B4FAD">
                      <w:pPr>
                        <w:pStyle w:val="Figure"/>
                      </w:pPr>
                      <w:r>
                        <w:rPr>
                          <w:noProof/>
                          <w:lang w:val="es-ES" w:eastAsia="es-ES" w:bidi="ar-SA"/>
                        </w:rPr>
                        <w:drawing>
                          <wp:inline distT="0" distB="0" distL="0" distR="0" wp14:anchorId="3E086B68" wp14:editId="640D3C1C">
                            <wp:extent cx="5912485" cy="7740015"/>
                            <wp:effectExtent l="0" t="0" r="0" b="0"/>
                            <wp:docPr id="84"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39"/>
                                    <pic:cNvPicPr>
                                      <a:picLocks noChangeAspect="1"/>
                                    </pic:cNvPicPr>
                                  </pic:nvPicPr>
                                  <pic:blipFill>
                                    <a:blip r:embed="rId12"/>
                                    <a:stretch/>
                                  </pic:blipFill>
                                  <pic:spPr bwMode="auto">
                                    <a:xfrm>
                                      <a:off x="0" y="0"/>
                                      <a:ext cx="5912485" cy="7740015"/>
                                    </a:xfrm>
                                    <a:prstGeom prst="rect">
                                      <a:avLst/>
                                    </a:prstGeom>
                                  </pic:spPr>
                                </pic:pic>
                              </a:graphicData>
                            </a:graphic>
                          </wp:inline>
                        </w:drawing>
                      </w:r>
                      <w:r>
                        <w:t xml:space="preserve">Figure 40. </w:t>
                      </w:r>
                      <w:r>
                        <w:rPr>
                          <w:b/>
                          <w:bCs/>
                        </w:rPr>
                        <w:t xml:space="preserve">Integration of multi-omics data from the complete carotenoids biosynthesis pathway and carotenoids content of Ostreococcus tauri. </w:t>
                      </w:r>
                      <w:r>
                        <w:t xml:space="preserve">(A) Schematic MEP pathway and carotenogenesis, α-branch biosynthesis pathway according to </w:t>
                      </w:r>
                      <w:r>
                        <w:rPr>
                          <w:color w:val="000000"/>
                        </w:rPr>
                        <w:t>(Egeland et al., 1997)</w:t>
                      </w:r>
                      <w:r>
                        <w:t>. (B) Organized visualization of multi-omic data from enzymes involved in both MEP and carotenogenesis pathways. (voy a quitar la C, me parece muy repetitivo)</w:t>
                      </w:r>
                    </w:p>
                  </w:txbxContent>
                </v:textbox>
                <w10:wrap type="square"/>
              </v:shape>
            </w:pict>
          </mc:Fallback>
        </mc:AlternateContent>
      </w:r>
      <w:r>
        <w:rPr>
          <w:color w:val="000000"/>
        </w:rPr>
        <w:t xml:space="preserve">Overall, those results suggest that </w:t>
      </w:r>
      <w:r>
        <w:rPr>
          <w:i/>
          <w:iCs/>
          <w:color w:val="000000"/>
        </w:rPr>
        <w:t xml:space="preserve">Ostreococcus tauri </w:t>
      </w:r>
      <w:r>
        <w:rPr>
          <w:color w:val="000000"/>
        </w:rPr>
        <w:t xml:space="preserve">carotenogenesis present the common characteristics of </w:t>
      </w:r>
      <w:commentRangeStart w:id="237"/>
      <w:r>
        <w:rPr>
          <w:color w:val="000000"/>
        </w:rPr>
        <w:lastRenderedPageBreak/>
        <w:t>processes</w:t>
      </w:r>
      <w:commentRangeEnd w:id="237"/>
      <w:r w:rsidR="00B26B3B">
        <w:rPr>
          <w:rStyle w:val="Refdecomentario"/>
          <w:rFonts w:ascii="Liberation Serif" w:hAnsi="Liberation Serif" w:cs="Mangal"/>
        </w:rPr>
        <w:commentReference w:id="237"/>
      </w:r>
      <w:r>
        <w:rPr>
          <w:color w:val="000000"/>
        </w:rPr>
        <w:t xml:space="preserve"> regulated by the circadian clock, as being able to adapt to different photoperiods and present</w:t>
      </w:r>
      <w:ins w:id="238" w:author="MERCEDES GARCIA GONZALEZ" w:date="2023-03-20T12:04:00Z">
        <w:r w:rsidR="00D87DAB">
          <w:rPr>
            <w:color w:val="000000"/>
          </w:rPr>
          <w:t>ing</w:t>
        </w:r>
      </w:ins>
      <w:r>
        <w:rPr>
          <w:color w:val="000000"/>
        </w:rPr>
        <w:t xml:space="preserve"> an anticipation to diurnal cyclic changes. This hypothesis is </w:t>
      </w:r>
      <w:del w:id="239" w:author="MERCEDES GARCIA GONZALEZ" w:date="2023-03-20T12:13:00Z">
        <w:r w:rsidDel="00D37FFD">
          <w:rPr>
            <w:color w:val="000000"/>
          </w:rPr>
          <w:delText>very likely true for</w:delText>
        </w:r>
      </w:del>
      <w:ins w:id="240" w:author="MERCEDES GARCIA GONZALEZ" w:date="2023-03-20T12:13:00Z">
        <w:r w:rsidR="00D37FFD">
          <w:rPr>
            <w:color w:val="000000"/>
          </w:rPr>
          <w:t xml:space="preserve">supported by </w:t>
        </w:r>
      </w:ins>
      <w:ins w:id="241" w:author="MERCEDES GARCIA GONZALEZ" w:date="2023-03-20T12:14:00Z">
        <w:r w:rsidR="00D37FFD">
          <w:rPr>
            <w:color w:val="000000"/>
          </w:rPr>
          <w:t>the results in</w:t>
        </w:r>
      </w:ins>
      <w:r>
        <w:rPr>
          <w:color w:val="000000"/>
        </w:rPr>
        <w:t xml:space="preserve"> other prasinophytes</w:t>
      </w:r>
      <w:del w:id="242" w:author="MERCEDES GARCIA GONZALEZ" w:date="2023-03-20T12:14:00Z">
        <w:r w:rsidDel="00D37FFD">
          <w:rPr>
            <w:color w:val="000000"/>
          </w:rPr>
          <w:delText xml:space="preserve"> as well</w:delText>
        </w:r>
      </w:del>
      <w:r>
        <w:rPr>
          <w:color w:val="000000"/>
        </w:rPr>
        <w:t xml:space="preserve">, since their carotenoids </w:t>
      </w:r>
      <w:del w:id="243" w:author="MERCEDES GARCIA GONZALEZ" w:date="2023-03-20T12:14:00Z">
        <w:r w:rsidDel="00D37FFD">
          <w:rPr>
            <w:color w:val="000000"/>
          </w:rPr>
          <w:delText xml:space="preserve">content </w:delText>
        </w:r>
      </w:del>
      <w:r>
        <w:rPr>
          <w:color w:val="000000"/>
        </w:rPr>
        <w:t xml:space="preserve">behavior under </w:t>
      </w:r>
      <w:commentRangeStart w:id="244"/>
      <w:r>
        <w:rPr>
          <w:color w:val="000000"/>
        </w:rPr>
        <w:t>irradiance stress</w:t>
      </w:r>
      <w:commentRangeEnd w:id="244"/>
      <w:r w:rsidR="00D37FFD">
        <w:rPr>
          <w:rStyle w:val="Refdecomentario"/>
          <w:rFonts w:ascii="Liberation Serif" w:hAnsi="Liberation Serif" w:cs="Mangal"/>
        </w:rPr>
        <w:commentReference w:id="244"/>
      </w:r>
      <w:r>
        <w:rPr>
          <w:color w:val="000000"/>
        </w:rPr>
        <w:t xml:space="preserve"> seems to be very similar (Böhme et al., 2002; Egeland et al., 1997; Guyon et al., 2018; Six et al., 2009)⁠.</w:t>
      </w:r>
    </w:p>
    <w:p w14:paraId="03BC0EB0" w14:textId="77777777" w:rsidR="00F201CA" w:rsidRDefault="00F201CA">
      <w:pPr>
        <w:pStyle w:val="Textoindependiente"/>
      </w:pPr>
    </w:p>
    <w:p w14:paraId="608C3A92" w14:textId="77777777" w:rsidR="00F201CA" w:rsidRDefault="006B4FAD">
      <w:pPr>
        <w:pStyle w:val="Ttulo4"/>
      </w:pPr>
      <w:bookmarkStart w:id="245" w:name="__RefHeading___Toc159205_1321023682"/>
      <w:bookmarkEnd w:id="245"/>
      <w:r>
        <w:t>Nitrate assimilation under diurnal and seasonal cycles in Ostreococcus tauri</w:t>
      </w:r>
    </w:p>
    <w:p w14:paraId="7EAFDB8F" w14:textId="77777777" w:rsidR="00F201CA" w:rsidRDefault="00F201CA">
      <w:pPr>
        <w:pStyle w:val="Textoindependiente"/>
        <w:rPr>
          <w:sz w:val="12"/>
          <w:szCs w:val="12"/>
        </w:rPr>
      </w:pPr>
    </w:p>
    <w:p w14:paraId="3B870C10" w14:textId="0FA59096" w:rsidR="00F201CA" w:rsidRDefault="006B4FAD">
      <w:pPr>
        <w:pStyle w:val="Textoindependiente"/>
      </w:pPr>
      <w:commentRangeStart w:id="246"/>
      <w:r>
        <w:t>As it has been discussed previously, photosynthetic organisms accumulate reserves during the light hours to support growth at night. Circadian regulation of C reserves as starch content diel oscillations have been already discussed in this work. However, the macroelement</w:t>
      </w:r>
      <w:commentRangeEnd w:id="246"/>
      <w:r w:rsidR="003C2DB3">
        <w:rPr>
          <w:rStyle w:val="Refdecomentario"/>
          <w:rFonts w:ascii="Liberation Serif" w:hAnsi="Liberation Serif" w:cs="Mangal"/>
        </w:rPr>
        <w:commentReference w:id="246"/>
      </w:r>
      <w:r>
        <w:t xml:space="preserve"> </w:t>
      </w:r>
      <w:ins w:id="247" w:author="MERCEDES GARCIA GONZALEZ" w:date="2023-03-20T12:38:00Z">
        <w:r w:rsidR="003C2DB3">
          <w:t>N</w:t>
        </w:r>
      </w:ins>
      <w:del w:id="248" w:author="MERCEDES GARCIA GONZALEZ" w:date="2023-03-20T12:38:00Z">
        <w:r w:rsidDel="003C2DB3">
          <w:delText>n</w:delText>
        </w:r>
      </w:del>
      <w:r>
        <w:t xml:space="preserve">itrogen is </w:t>
      </w:r>
      <w:del w:id="249" w:author="MERCEDES GARCIA GONZALEZ" w:date="2023-03-20T12:38:00Z">
        <w:r w:rsidDel="003C2DB3">
          <w:delText xml:space="preserve">also </w:delText>
        </w:r>
      </w:del>
      <w:r>
        <w:t>an essential component in biomolecules</w:t>
      </w:r>
      <w:ins w:id="250" w:author="MERCEDES GARCIA GONZALEZ" w:date="2023-03-20T12:42:00Z">
        <w:r w:rsidR="003C2DB3">
          <w:t xml:space="preserve"> and </w:t>
        </w:r>
      </w:ins>
      <w:ins w:id="251" w:author="MERCEDES GARCIA GONZALEZ" w:date="2023-03-20T12:43:00Z">
        <w:r w:rsidR="003C2DB3">
          <w:t>it</w:t>
        </w:r>
      </w:ins>
      <w:del w:id="252" w:author="MERCEDES GARCIA GONZALEZ" w:date="2023-03-20T12:39:00Z">
        <w:r w:rsidDel="003C2DB3">
          <w:delText xml:space="preserve"> </w:delText>
        </w:r>
      </w:del>
      <w:moveToRangeStart w:id="253" w:author="MERCEDES GARCIA GONZALEZ" w:date="2023-03-20T12:42:00Z" w:name="move130208588"/>
      <w:moveTo w:id="254" w:author="MERCEDES GARCIA GONZALEZ" w:date="2023-03-20T12:42:00Z">
        <w:r w:rsidR="003C2DB3">
          <w:t>is, in fact, a major limiting nutrient of marine phytoplankton (Barros et al., 2005; Mittag, 2001; Sanz-Luque et al., 2015)</w:t>
        </w:r>
      </w:moveTo>
      <w:moveToRangeEnd w:id="253"/>
      <w:del w:id="255" w:author="MERCEDES GARCIA GONZALEZ" w:date="2023-03-20T12:39:00Z">
        <w:r w:rsidDel="003C2DB3">
          <w:delText>of great importance for living beings</w:delText>
        </w:r>
      </w:del>
      <w:r>
        <w:t xml:space="preserve">. </w:t>
      </w:r>
      <w:del w:id="256" w:author="MERCEDES GARCIA GONZALEZ" w:date="2023-03-20T12:43:00Z">
        <w:r w:rsidDel="003C2DB3">
          <w:delText xml:space="preserve">The most abundant form of nitrogen in the atmosphere </w:delText>
        </w:r>
        <w:commentRangeStart w:id="257"/>
        <w:r w:rsidDel="003C2DB3">
          <w:delText xml:space="preserve">or dissolved in water ecosystems </w:delText>
        </w:r>
        <w:commentRangeEnd w:id="257"/>
        <w:r w:rsidR="003C2DB3" w:rsidDel="003C2DB3">
          <w:rPr>
            <w:rStyle w:val="Refdecomentario"/>
            <w:rFonts w:ascii="Liberation Serif" w:hAnsi="Liberation Serif" w:cs="Mangal"/>
          </w:rPr>
          <w:commentReference w:id="257"/>
        </w:r>
        <w:r w:rsidDel="003C2DB3">
          <w:delText>is inaccessible for microalgae</w:delText>
        </w:r>
      </w:del>
      <w:del w:id="258" w:author="MERCEDES GARCIA GONZALEZ" w:date="2023-03-20T12:41:00Z">
        <w:r w:rsidDel="003C2DB3">
          <w:delText>, it can only be used by fixing bacteria like Synechococcus</w:delText>
        </w:r>
      </w:del>
      <w:del w:id="259" w:author="MERCEDES GARCIA GONZALEZ" w:date="2023-03-20T12:43:00Z">
        <w:r w:rsidDel="003C2DB3">
          <w:delText xml:space="preserve">. However, resource acquisition is critical to survival and nitrogen </w:delText>
        </w:r>
      </w:del>
      <w:moveFromRangeStart w:id="260" w:author="MERCEDES GARCIA GONZALEZ" w:date="2023-03-20T12:42:00Z" w:name="move130208588"/>
      <w:moveFrom w:id="261" w:author="MERCEDES GARCIA GONZALEZ" w:date="2023-03-20T12:42:00Z">
        <w:r w:rsidDel="003C2DB3">
          <w:t>is, in fact, a major limiting nutrient of marine phytoplankton (Barros et al., 2005; Mittag, 2001; Sanz-Luque et al., 2015</w:t>
        </w:r>
        <w:del w:id="262" w:author="MERCEDES GARCIA GONZALEZ" w:date="2023-03-20T12:44:00Z">
          <w:r w:rsidDel="003C2DB3">
            <w:delText>)</w:delText>
          </w:r>
        </w:del>
      </w:moveFrom>
      <w:moveFromRangeEnd w:id="260"/>
      <w:del w:id="263" w:author="MERCEDES GARCIA GONZALEZ" w:date="2023-03-20T12:44:00Z">
        <w:r w:rsidDel="003C2DB3">
          <w:delText xml:space="preserve">⁠. </w:delText>
        </w:r>
        <w:r w:rsidDel="003C2DB3">
          <w:rPr>
            <w:i/>
            <w:iCs/>
          </w:rPr>
          <w:delText>O. tauri</w:delText>
        </w:r>
        <w:r w:rsidDel="003C2DB3">
          <w:delText xml:space="preserve"> seems to have developed competitive mechanisms to ensure nitrogen assimilation in the marine ecosystem</w:delText>
        </w:r>
      </w:del>
      <w:r>
        <w:t xml:space="preserve">. </w:t>
      </w:r>
      <w:r>
        <w:rPr>
          <w:i/>
          <w:iCs/>
        </w:rPr>
        <w:t>Ostreococcus</w:t>
      </w:r>
      <w:r>
        <w:t xml:space="preserve"> can grow on nitrate, ammonium</w:t>
      </w:r>
      <w:del w:id="264" w:author="MERCEDES GARCIA GONZALEZ" w:date="2023-03-20T12:45:00Z">
        <w:r w:rsidDel="003C2DB3">
          <w:delText>,</w:delText>
        </w:r>
      </w:del>
      <w:r>
        <w:t xml:space="preserve"> and urea, and complete sets of genes allowing transport and assimilation of these substrates have been identified in its genome (Blanc-Mathieu et al., 2014; Derelle et al., 2006)⁠. Specifically, in </w:t>
      </w:r>
      <w:ins w:id="265" w:author="MERCEDES GARCIA GONZALEZ" w:date="2023-03-20T12:46:00Z">
        <w:r w:rsidR="003C2DB3">
          <w:t xml:space="preserve">this work, nitrate has been used as </w:t>
        </w:r>
      </w:ins>
      <w:del w:id="266" w:author="MERCEDES GARCIA GONZALEZ" w:date="2023-03-20T12:46:00Z">
        <w:r w:rsidDel="003C2DB3">
          <w:delText xml:space="preserve">the growth medium used during this work, nitrate was used as </w:delText>
        </w:r>
      </w:del>
      <w:r>
        <w:t xml:space="preserve">nitrogen source. </w:t>
      </w:r>
      <w:commentRangeStart w:id="267"/>
      <w:r>
        <w:t xml:space="preserve">Nitrite reductase (NIR) enzyme of </w:t>
      </w:r>
      <w:r>
        <w:rPr>
          <w:i/>
          <w:iCs/>
        </w:rPr>
        <w:t>Ostreococcus</w:t>
      </w:r>
      <w:r>
        <w:t xml:space="preserve"> has two additional redox domains that allow this enzyme to use NAD(P)H directly as reducing agent, improving nitrogen assimilation process (Derelle et al., 2006)⁠. </w:t>
      </w:r>
      <w:commentRangeEnd w:id="267"/>
      <w:r w:rsidR="00B26B3B">
        <w:rPr>
          <w:rStyle w:val="Refdecomentario"/>
          <w:rFonts w:ascii="Liberation Serif" w:hAnsi="Liberation Serif" w:cs="Mangal"/>
        </w:rPr>
        <w:commentReference w:id="267"/>
      </w:r>
    </w:p>
    <w:p w14:paraId="46E69941" w14:textId="77777777" w:rsidR="00F201CA" w:rsidRDefault="006B4FAD">
      <w:pPr>
        <w:pStyle w:val="Textoindependiente"/>
      </w:pPr>
      <w:r>
        <w:t>In the previous chapters of this thesis, nitrate assimilation has been identified as one of the biological processes which genes and proteins present significant rhythmic profiles under diurnal cycles, as well as one of the processes with larger offset between gene expression and translation. Here, enzymatic activities of two of the main enzymes involved in nitrate assimilation is presented and integrated with multi-omic data from enzymes involved in the complete pathway.</w:t>
      </w:r>
    </w:p>
    <w:p w14:paraId="17922B7B" w14:textId="77777777" w:rsidR="00F201CA" w:rsidRDefault="006B4FAD">
      <w:pPr>
        <w:pStyle w:val="Ttulo5"/>
      </w:pPr>
      <w:bookmarkStart w:id="268" w:name="__RefHeading___Toc159207_1321023682"/>
      <w:bookmarkEnd w:id="268"/>
      <w:r>
        <w:lastRenderedPageBreak/>
        <w:t>Integration of key enzyme activities from nitrate assimilation pathway with multi-omic data</w:t>
      </w:r>
    </w:p>
    <w:p w14:paraId="5D9AD17E" w14:textId="7A8535B5" w:rsidR="00F201CA" w:rsidRDefault="006B4FAD">
      <w:pPr>
        <w:pStyle w:val="Textoindependiente"/>
      </w:pPr>
      <w:r>
        <w:t>Although the nitrate assimilation pathway from nitrate to amino acid is relatively simple, its regulation to ensure an optimal nutrient assimilation coupled to changing environmental factors is more complex</w:t>
      </w:r>
      <w:ins w:id="269" w:author="MERCEDES GARCIA GONZALEZ" w:date="2023-03-20T12:54:00Z">
        <w:r w:rsidR="00B26B3B">
          <w:t xml:space="preserve"> (Referencia??)</w:t>
        </w:r>
      </w:ins>
      <w:r>
        <w:t>. Nitrate is first transported into the cell, where</w:t>
      </w:r>
      <w:del w:id="270" w:author="MERCEDES GARCIA GONZALEZ" w:date="2023-03-20T12:55:00Z">
        <w:r w:rsidDel="00B26B3B">
          <w:delText xml:space="preserve"> a</w:delText>
        </w:r>
      </w:del>
      <w:r>
        <w:t xml:space="preserve"> nitrate reductase (NR) achieve</w:t>
      </w:r>
      <w:ins w:id="271" w:author="MERCEDES GARCIA GONZALEZ" w:date="2023-03-20T12:55:00Z">
        <w:r w:rsidR="00B26B3B">
          <w:t>s</w:t>
        </w:r>
      </w:ins>
      <w:r>
        <w:t xml:space="preserve"> its reduction to nitrite. Nitrite is transported into the chloroplast</w:t>
      </w:r>
      <w:ins w:id="272" w:author="MERCEDES GARCIA GONZALEZ" w:date="2023-03-20T12:55:00Z">
        <w:r w:rsidR="00B26B3B">
          <w:t>,</w:t>
        </w:r>
      </w:ins>
      <w:r>
        <w:t xml:space="preserve"> where it is reduced to ammonium by a nitrite reductase (NiR). Finally, ammonium is incorporated to carbon compounds by the glutamine synthetase </w:t>
      </w:r>
      <w:ins w:id="273" w:author="MERCEDES GARCIA GONZALEZ" w:date="2023-03-20T12:52:00Z">
        <w:r w:rsidR="00B26B3B">
          <w:t xml:space="preserve">and glutamate synthase </w:t>
        </w:r>
      </w:ins>
      <w:r>
        <w:t>enzyme</w:t>
      </w:r>
      <w:ins w:id="274" w:author="MERCEDES GARCIA GONZALEZ" w:date="2023-03-20T12:52:00Z">
        <w:r w:rsidR="00B26B3B">
          <w:t>s</w:t>
        </w:r>
      </w:ins>
      <w:r>
        <w:t xml:space="preserve"> (GS</w:t>
      </w:r>
      <w:ins w:id="275" w:author="MERCEDES GARCIA GONZALEZ" w:date="2023-03-20T12:52:00Z">
        <w:r w:rsidR="00B26B3B">
          <w:t>-GOGAT</w:t>
        </w:r>
      </w:ins>
      <w:r>
        <w:t>) (Sanz-Luque et al., 2015)⁠.</w:t>
      </w:r>
    </w:p>
    <w:p w14:paraId="1763B760" w14:textId="5CAD1159" w:rsidR="00F201CA" w:rsidRDefault="006B4FAD">
      <w:pPr>
        <w:pStyle w:val="Textoindependiente"/>
      </w:pPr>
      <w:commentRangeStart w:id="276"/>
      <w:r>
        <w:lastRenderedPageBreak/>
        <w:t>Circadian</w:t>
      </w:r>
      <w:commentRangeEnd w:id="276"/>
      <w:r w:rsidR="00B26B3B">
        <w:rPr>
          <w:rStyle w:val="Refdecomentario"/>
          <w:rFonts w:ascii="Liberation Serif" w:hAnsi="Liberation Serif" w:cs="Mangal"/>
        </w:rPr>
        <w:commentReference w:id="276"/>
      </w:r>
      <w:r>
        <w:t xml:space="preserve"> oscillations in expression and activity of the first enzyme of this pathway (NR) have been described in </w:t>
      </w:r>
      <w:r>
        <w:rPr>
          <w:i/>
          <w:iCs/>
        </w:rPr>
        <w:t>Arabidopsis</w:t>
      </w:r>
      <w:r>
        <w:t xml:space="preserve"> and other crop plants as maize or tomato (Lillo et al., 2001; Lillo &amp; Ruoff, 1989; Tucker et al., 2004; Z. Yang &amp; Midmore, 2005)⁠. In addition, light is apparently an important factor for NR to maintain its rhythmic behavior. Rhythms in NR activity or NR gene expression profiles were shown to persist only in continuous light but not in darkness </w:t>
      </w:r>
      <w:del w:id="277" w:author="MERCEDES GARCIA GONZALEZ" w:date="2023-03-20T13:01:00Z">
        <w:r w:rsidDel="00B64B82">
          <w:delText xml:space="preserve">in plants </w:delText>
        </w:r>
      </w:del>
      <w:r>
        <w:t xml:space="preserve">(Lillo et al., 2001; Lillo &amp; Ruoff, 1989)⁠. These results are in agreement with the transcriptomic data obtained in </w:t>
      </w:r>
      <w:del w:id="278" w:author="MERCEDES GARCIA GONZALEZ" w:date="2023-03-20T13:01:00Z">
        <w:r w:rsidDel="00B64B82">
          <w:delText xml:space="preserve">this </w:delText>
        </w:r>
        <w:r w:rsidRPr="00B64B82" w:rsidDel="00B64B82">
          <w:rPr>
            <w:i/>
            <w:rPrChange w:id="279" w:author="MERCEDES GARCIA GONZALEZ" w:date="2023-03-20T13:01:00Z">
              <w:rPr/>
            </w:rPrChange>
          </w:rPr>
          <w:delText>work</w:delText>
        </w:r>
      </w:del>
      <w:ins w:id="280" w:author="MERCEDES GARCIA GONZALEZ" w:date="2023-03-20T13:01:00Z">
        <w:r w:rsidR="00B64B82" w:rsidRPr="00B64B82">
          <w:rPr>
            <w:i/>
            <w:rPrChange w:id="281" w:author="MERCEDES GARCIA GONZALEZ" w:date="2023-03-20T13:01:00Z">
              <w:rPr/>
            </w:rPrChange>
          </w:rPr>
          <w:t>O. tauri</w:t>
        </w:r>
      </w:ins>
      <w:r>
        <w:t>, where NR gene expression rhythmic profile</w:t>
      </w:r>
      <w:del w:id="282" w:author="MERCEDES GARCIA GONZALEZ" w:date="2023-03-20T13:02:00Z">
        <w:r w:rsidDel="00B64B82">
          <w:delText>s</w:delText>
        </w:r>
      </w:del>
      <w:r>
        <w:t xml:space="preserve"> </w:t>
      </w:r>
      <w:del w:id="283" w:author="MERCEDES GARCIA GONZALEZ" w:date="2023-03-20T13:02:00Z">
        <w:r w:rsidDel="00B64B82">
          <w:delText xml:space="preserve">are </w:delText>
        </w:r>
      </w:del>
      <w:ins w:id="284" w:author="MERCEDES GARCIA GONZALEZ" w:date="2023-03-20T13:02:00Z">
        <w:r w:rsidR="00B64B82">
          <w:t>is</w:t>
        </w:r>
        <w:r w:rsidR="00B64B82">
          <w:t xml:space="preserve"> </w:t>
        </w:r>
      </w:ins>
      <w:r>
        <w:t xml:space="preserve">maintained only under light-dark cycles and constant light. This transcriptomic behavior is also present in others enzymes involved in this pathway (Fig. 41). </w:t>
      </w:r>
      <w:r>
        <w:rPr>
          <w:noProof/>
          <w:lang w:val="es-ES" w:eastAsia="es-ES" w:bidi="ar-SA"/>
        </w:rPr>
        <mc:AlternateContent>
          <mc:Choice Requires="wps">
            <w:drawing>
              <wp:anchor distT="0" distB="0" distL="0" distR="0" simplePos="0" relativeHeight="87" behindDoc="0" locked="0" layoutInCell="1" allowOverlap="1" wp14:anchorId="5E5950C1" wp14:editId="237BD548">
                <wp:simplePos x="0" y="0"/>
                <wp:positionH relativeFrom="column">
                  <wp:posOffset>107315</wp:posOffset>
                </wp:positionH>
                <wp:positionV relativeFrom="paragraph">
                  <wp:posOffset>14605</wp:posOffset>
                </wp:positionV>
                <wp:extent cx="5715000" cy="4315460"/>
                <wp:effectExtent l="0" t="0" r="0" b="0"/>
                <wp:wrapTopAndBottom/>
                <wp:docPr id="85" name="Marco41"/>
                <wp:cNvGraphicFramePr/>
                <a:graphic xmlns:a="http://schemas.openxmlformats.org/drawingml/2006/main">
                  <a:graphicData uri="http://schemas.microsoft.com/office/word/2010/wordprocessingShape">
                    <wps:wsp>
                      <wps:cNvSpPr txBox="1"/>
                      <wps:spPr bwMode="auto">
                        <a:xfrm>
                          <a:off x="0" y="0"/>
                          <a:ext cx="5715000" cy="4315460"/>
                        </a:xfrm>
                        <a:prstGeom prst="rect">
                          <a:avLst/>
                        </a:prstGeom>
                      </wps:spPr>
                      <wps:txbx>
                        <w:txbxContent>
                          <w:p w14:paraId="07A3E01A" w14:textId="77777777" w:rsidR="00F201CA" w:rsidRDefault="006B4FAD">
                            <w:pPr>
                              <w:pStyle w:val="Figure"/>
                            </w:pPr>
                            <w:r>
                              <w:rPr>
                                <w:noProof/>
                                <w:lang w:val="es-ES" w:eastAsia="es-ES" w:bidi="ar-SA"/>
                              </w:rPr>
                              <w:drawing>
                                <wp:inline distT="0" distB="0" distL="0" distR="0" wp14:anchorId="6AC7FB60" wp14:editId="15037FB9">
                                  <wp:extent cx="5715000" cy="3794760"/>
                                  <wp:effectExtent l="0" t="0" r="0" b="0"/>
                                  <wp:docPr id="86"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41"/>
                                          <pic:cNvPicPr>
                                            <a:picLocks noChangeAspect="1"/>
                                          </pic:cNvPicPr>
                                        </pic:nvPicPr>
                                        <pic:blipFill>
                                          <a:blip r:embed="rId13"/>
                                          <a:stretch/>
                                        </pic:blipFill>
                                        <pic:spPr bwMode="auto">
                                          <a:xfrm>
                                            <a:off x="0" y="0"/>
                                            <a:ext cx="5715000" cy="3794760"/>
                                          </a:xfrm>
                                          <a:prstGeom prst="rect">
                                            <a:avLst/>
                                          </a:prstGeom>
                                        </pic:spPr>
                                      </pic:pic>
                                    </a:graphicData>
                                  </a:graphic>
                                </wp:inline>
                              </w:drawing>
                            </w:r>
                            <w:r>
                              <w:t xml:space="preserve">Figure 41: </w:t>
                            </w:r>
                            <w:r>
                              <w:rPr>
                                <w:b/>
                                <w:bCs/>
                              </w:rPr>
                              <w:t>Multi-omics integration of nitrate assimilation pathway.</w:t>
                            </w:r>
                          </w:p>
                          <w:p w14:paraId="34D906EF" w14:textId="77777777" w:rsidR="00F201CA" w:rsidRDefault="00F201CA">
                            <w:pPr>
                              <w:pStyle w:val="Figure"/>
                              <w:rPr>
                                <w:b/>
                                <w:bCs/>
                                <w:sz w:val="16"/>
                                <w:szCs w:val="16"/>
                              </w:rPr>
                            </w:pPr>
                          </w:p>
                        </w:txbxContent>
                      </wps:txbx>
                      <wps:bodyPr lIns="0" tIns="0" rIns="0" bIns="0" anchor="t">
                        <a:noAutofit/>
                      </wps:bodyPr>
                    </wps:wsp>
                  </a:graphicData>
                </a:graphic>
              </wp:anchor>
            </w:drawing>
          </mc:Choice>
          <mc:Fallback>
            <w:pict>
              <v:shape w14:anchorId="5E5950C1" id="Marco41" o:spid="_x0000_s1030" type="#_x0000_t202" style="position:absolute;left:0;text-align:left;margin-left:8.45pt;margin-top:1.15pt;width:450pt;height:339.8pt;z-index:8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" filled="f" stroked="f">
                <v:textbox inset="0,0,0,0">
                  <w:txbxContent>
                    <w:p w14:paraId="07A3E01A" w14:textId="77777777" w:rsidR="00F201CA" w:rsidRDefault="006B4FAD">
                      <w:pPr>
                        <w:pStyle w:val="Figure"/>
                      </w:pPr>
                      <w:r>
                        <w:rPr>
                          <w:noProof/>
                          <w:lang w:val="es-ES" w:eastAsia="es-ES" w:bidi="ar-SA"/>
                        </w:rPr>
                        <w:drawing>
                          <wp:inline distT="0" distB="0" distL="0" distR="0" wp14:anchorId="6AC7FB60" wp14:editId="15037FB9">
                            <wp:extent cx="5715000" cy="3794760"/>
                            <wp:effectExtent l="0" t="0" r="0" b="0"/>
                            <wp:docPr id="86"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41"/>
                                    <pic:cNvPicPr>
                                      <a:picLocks noChangeAspect="1"/>
                                    </pic:cNvPicPr>
                                  </pic:nvPicPr>
                                  <pic:blipFill>
                                    <a:blip r:embed="rId13"/>
                                    <a:stretch/>
                                  </pic:blipFill>
                                  <pic:spPr bwMode="auto">
                                    <a:xfrm>
                                      <a:off x="0" y="0"/>
                                      <a:ext cx="5715000" cy="3794760"/>
                                    </a:xfrm>
                                    <a:prstGeom prst="rect">
                                      <a:avLst/>
                                    </a:prstGeom>
                                  </pic:spPr>
                                </pic:pic>
                              </a:graphicData>
                            </a:graphic>
                          </wp:inline>
                        </w:drawing>
                      </w:r>
                      <w:r>
                        <w:t xml:space="preserve">Figure 41: </w:t>
                      </w:r>
                      <w:r>
                        <w:rPr>
                          <w:b/>
                          <w:bCs/>
                        </w:rPr>
                        <w:t>Multi-omics integration of nitrate assimilation pathway.</w:t>
                      </w:r>
                    </w:p>
                    <w:p w14:paraId="34D906EF" w14:textId="77777777" w:rsidR="00F201CA" w:rsidRDefault="00F201CA">
                      <w:pPr>
                        <w:pStyle w:val="Figure"/>
                        <w:rPr>
                          <w:b/>
                          <w:bCs/>
                          <w:sz w:val="16"/>
                          <w:szCs w:val="16"/>
                        </w:rPr>
                      </w:pPr>
                    </w:p>
                  </w:txbxContent>
                </v:textbox>
                <w10:wrap type="topAndBottom"/>
              </v:shape>
            </w:pict>
          </mc:Fallback>
        </mc:AlternateContent>
      </w:r>
    </w:p>
    <w:p w14:paraId="677EA73A" w14:textId="74D65CC4" w:rsidR="00F201CA" w:rsidRDefault="003F1E3C">
      <w:pPr>
        <w:pStyle w:val="Textoindependiente"/>
      </w:pPr>
      <w:r>
        <w:rPr>
          <w:noProof/>
          <w:lang w:val="es-ES" w:eastAsia="es-ES" w:bidi="ar-SA"/>
        </w:rPr>
        <w:lastRenderedPageBreak/>
        <mc:AlternateContent>
          <mc:Choice Requires="wps">
            <w:drawing>
              <wp:anchor distT="0" distB="0" distL="0" distR="0" simplePos="0" relativeHeight="89" behindDoc="0" locked="0" layoutInCell="1" allowOverlap="1" wp14:anchorId="60B1E47A" wp14:editId="2396F470">
                <wp:simplePos x="0" y="0"/>
                <wp:positionH relativeFrom="column">
                  <wp:posOffset>946785</wp:posOffset>
                </wp:positionH>
                <wp:positionV relativeFrom="paragraph">
                  <wp:posOffset>1038225</wp:posOffset>
                </wp:positionV>
                <wp:extent cx="3985260" cy="4119880"/>
                <wp:effectExtent l="0" t="0" r="0" b="0"/>
                <wp:wrapTopAndBottom/>
                <wp:docPr id="87" name="Marco42"/>
                <wp:cNvGraphicFramePr/>
                <a:graphic xmlns:a="http://schemas.openxmlformats.org/drawingml/2006/main">
                  <a:graphicData uri="http://schemas.microsoft.com/office/word/2010/wordprocessingShape">
                    <wps:wsp>
                      <wps:cNvSpPr txBox="1"/>
                      <wps:spPr bwMode="auto">
                        <a:xfrm>
                          <a:off x="0" y="0"/>
                          <a:ext cx="3985260" cy="4119880"/>
                        </a:xfrm>
                        <a:prstGeom prst="rect">
                          <a:avLst/>
                        </a:prstGeom>
                      </wps:spPr>
                      <wps:txbx>
                        <w:txbxContent>
                          <w:p w14:paraId="657993B9" w14:textId="77777777" w:rsidR="00F201CA" w:rsidRDefault="006B4FAD">
                            <w:pPr>
                              <w:pStyle w:val="Figure"/>
                            </w:pPr>
                            <w:r>
                              <w:rPr>
                                <w:noProof/>
                                <w:lang w:val="es-ES" w:eastAsia="es-ES" w:bidi="ar-SA"/>
                              </w:rPr>
                              <w:drawing>
                                <wp:inline distT="0" distB="0" distL="0" distR="0" wp14:anchorId="42479AC6" wp14:editId="50096B1B">
                                  <wp:extent cx="3985260" cy="3538855"/>
                                  <wp:effectExtent l="0" t="0" r="0" b="0"/>
                                  <wp:docPr id="88"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42"/>
                                          <pic:cNvPicPr>
                                            <a:picLocks noChangeAspect="1"/>
                                          </pic:cNvPicPr>
                                        </pic:nvPicPr>
                                        <pic:blipFill>
                                          <a:blip r:embed="rId14"/>
                                          <a:stretch/>
                                        </pic:blipFill>
                                        <pic:spPr bwMode="auto">
                                          <a:xfrm>
                                            <a:off x="0" y="0"/>
                                            <a:ext cx="3985260" cy="3538855"/>
                                          </a:xfrm>
                                          <a:prstGeom prst="rect">
                                            <a:avLst/>
                                          </a:prstGeom>
                                        </pic:spPr>
                                      </pic:pic>
                                    </a:graphicData>
                                  </a:graphic>
                                </wp:inline>
                              </w:drawing>
                            </w:r>
                            <w:r>
                              <w:t xml:space="preserve">Figure 42. </w:t>
                            </w:r>
                            <w:r>
                              <w:rPr>
                                <w:b/>
                                <w:bCs/>
                              </w:rPr>
                              <w:t>NR and GS rhythmic activity compared with its proteomic and transcriptomic data generated.</w:t>
                            </w:r>
                          </w:p>
                        </w:txbxContent>
                      </wps:txbx>
                      <wps:bodyPr lIns="0" tIns="0" rIns="0" bIns="0" anchor="t">
                        <a:noAutofit/>
                      </wps:bodyPr>
                    </wps:wsp>
                  </a:graphicData>
                </a:graphic>
                <wp14:sizeRelV relativeFrom="margin">
                  <wp14:pctHeight>0</wp14:pctHeight>
                </wp14:sizeRelV>
              </wp:anchor>
            </w:drawing>
          </mc:Choice>
          <mc:Fallback>
            <w:pict>
              <v:shape w14:anchorId="60B1E47A" id="Marco42" o:spid="_x0000_s1031" type="#_x0000_t202" style="position:absolute;left:0;text-align:left;margin-left:74.55pt;margin-top:81.75pt;width:313.8pt;height:324.4pt;z-index:89;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" filled="f" stroked="f">
                <v:textbox inset="0,0,0,0">
                  <w:txbxContent>
                    <w:p w14:paraId="657993B9" w14:textId="77777777" w:rsidR="00F201CA" w:rsidRDefault="006B4FAD">
                      <w:pPr>
                        <w:pStyle w:val="Figure"/>
                      </w:pPr>
                      <w:r>
                        <w:rPr>
                          <w:noProof/>
                          <w:lang w:val="es-ES" w:eastAsia="es-ES" w:bidi="ar-SA"/>
                        </w:rPr>
                        <w:drawing>
                          <wp:inline distT="0" distB="0" distL="0" distR="0" wp14:anchorId="42479AC6" wp14:editId="50096B1B">
                            <wp:extent cx="3985260" cy="3538855"/>
                            <wp:effectExtent l="0" t="0" r="0" b="0"/>
                            <wp:docPr id="88"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42"/>
                                    <pic:cNvPicPr>
                                      <a:picLocks noChangeAspect="1"/>
                                    </pic:cNvPicPr>
                                  </pic:nvPicPr>
                                  <pic:blipFill>
                                    <a:blip r:embed="rId14"/>
                                    <a:stretch/>
                                  </pic:blipFill>
                                  <pic:spPr bwMode="auto">
                                    <a:xfrm>
                                      <a:off x="0" y="0"/>
                                      <a:ext cx="3985260" cy="3538855"/>
                                    </a:xfrm>
                                    <a:prstGeom prst="rect">
                                      <a:avLst/>
                                    </a:prstGeom>
                                  </pic:spPr>
                                </pic:pic>
                              </a:graphicData>
                            </a:graphic>
                          </wp:inline>
                        </w:drawing>
                      </w:r>
                      <w:r>
                        <w:t xml:space="preserve">Figure 42. </w:t>
                      </w:r>
                      <w:r>
                        <w:rPr>
                          <w:b/>
                          <w:bCs/>
                        </w:rPr>
                        <w:t>NR and GS rhythmic activity compared with its proteomic and transcriptomic data generated.</w:t>
                      </w:r>
                    </w:p>
                  </w:txbxContent>
                </v:textbox>
                <w10:wrap type="topAndBottom"/>
              </v:shape>
            </w:pict>
          </mc:Fallback>
        </mc:AlternateContent>
      </w:r>
      <w:r w:rsidR="006B4FAD">
        <w:t xml:space="preserve">Genes involved in this pathway reach their maximum level of expression few hours before sunrise during summer photoperiod, presenting a clear anticipation to the light period. This anticipation become larger in winter photoperiod, where these genes reach their maximum expression </w:t>
      </w:r>
      <w:del w:id="285" w:author="MERCEDES GARCIA GONZALEZ" w:date="2023-03-20T13:11:00Z">
        <w:r w:rsidR="006B4FAD" w:rsidDel="008712A5">
          <w:delText xml:space="preserve">level </w:delText>
        </w:r>
      </w:del>
      <w:r w:rsidR="006B4FAD">
        <w:t xml:space="preserve">in </w:t>
      </w:r>
      <w:r>
        <w:t>the first part of the night (Fig. 41).</w:t>
      </w:r>
    </w:p>
    <w:p w14:paraId="00E2559C" w14:textId="77777777" w:rsidR="00F201CA" w:rsidRDefault="006B4FAD">
      <w:pPr>
        <w:pStyle w:val="Textoindependiente"/>
      </w:pPr>
      <w:r>
        <w:t xml:space="preserve">Protein abundance profiles are coincident with gene expression profiles except for the 8-16h offset observed in the enzymes from this pathway (Fig. </w:t>
      </w:r>
      <w:commentRangeStart w:id="286"/>
      <w:r>
        <w:t>42</w:t>
      </w:r>
      <w:commentRangeEnd w:id="286"/>
      <w:r w:rsidR="008712A5">
        <w:rPr>
          <w:rStyle w:val="Refdecomentario"/>
          <w:rFonts w:ascii="Liberation Serif" w:hAnsi="Liberation Serif" w:cs="Mangal"/>
        </w:rPr>
        <w:commentReference w:id="286"/>
      </w:r>
      <w:r>
        <w:t>). Enzymatic activities of NR and GS present</w:t>
      </w:r>
      <w:del w:id="287" w:author="MERCEDES GARCIA GONZALEZ" w:date="2023-03-20T13:16:00Z">
        <w:r w:rsidDel="008712A5">
          <w:delText>ed</w:delText>
        </w:r>
      </w:del>
      <w:r>
        <w:t xml:space="preserve"> a significant rhythmic profile with a p-value lower than 0.05 and there is an almost non-existent offset between their protein abundance profile and their activity. </w:t>
      </w:r>
    </w:p>
    <w:p w14:paraId="05FAE69E" w14:textId="77777777" w:rsidR="00F201CA" w:rsidRDefault="006B4FAD">
      <w:pPr>
        <w:pStyle w:val="Textoindependiente"/>
      </w:pPr>
      <w:r>
        <w:t xml:space="preserve">The huge transcriptomic anticipation observed is adjusted by the clock taking in count the large offset between gene expression and translation described by the enzymes involved in this pathway. In fact, although genes are transcribed at different times under winter and summer photoperiod, proteins reach their maximum abundance level around sunrise in both cases (Fig. 41). This is a clear example of how </w:t>
      </w:r>
      <w:r>
        <w:rPr>
          <w:i/>
          <w:iCs/>
        </w:rPr>
        <w:t>Ostreococcus</w:t>
      </w:r>
      <w:r>
        <w:t xml:space="preserve"> adjust its transcriptional program in order to ensure the presence of proteins at the exact right time, in spite of their specific translation offset. </w:t>
      </w:r>
      <w:bookmarkStart w:id="288" w:name="_GoBack"/>
      <w:bookmarkEnd w:id="288"/>
    </w:p>
    <w:p w14:paraId="056DDD92" w14:textId="77777777" w:rsidR="00F201CA" w:rsidRDefault="00F201CA">
      <w:pPr>
        <w:pStyle w:val="Textoindependiente"/>
      </w:pPr>
    </w:p>
    <w:sectPr w:rsidR="00F201CA">
      <w:headerReference w:type="default" r:id="rId15"/>
      <w:footerReference w:type="default" r:id="rId16"/>
      <w:type w:val="continuous"/>
      <w:pgSz w:w="11906" w:h="16838"/>
      <w:pgMar w:top="1693" w:right="1134" w:bottom="1693" w:left="1134" w:header="1134" w:footer="1134" w:gutter="0"/>
      <w:cols w:space="1701"/>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admin" w:date="2023-03-16T09:40:00Z" w:initials="a">
    <w:p w14:paraId="045D0643" w14:textId="77777777" w:rsidR="00BE4B15" w:rsidRPr="00BE4B15" w:rsidRDefault="00BE4B15">
      <w:pPr>
        <w:pStyle w:val="Textocomentario"/>
        <w:rPr>
          <w:lang w:val="es-ES"/>
        </w:rPr>
      </w:pPr>
      <w:r>
        <w:rPr>
          <w:rStyle w:val="Refdecomentario"/>
        </w:rPr>
        <w:annotationRef/>
      </w:r>
      <w:r>
        <w:rPr>
          <w:lang w:val="es-ES"/>
        </w:rPr>
        <w:t>Si no es muy grande, de nuevo, en mi opinión mejor aquí una tabla para tener la información más visible</w:t>
      </w:r>
    </w:p>
  </w:comment>
  <w:comment w:id="4" w:author="admin" w:date="2023-03-16T09:44:00Z" w:initials="a">
    <w:p w14:paraId="7FC5F34E" w14:textId="77777777" w:rsidR="00BE4B15" w:rsidRDefault="00BE4B15">
      <w:pPr>
        <w:pStyle w:val="Textocomentario"/>
      </w:pPr>
      <w:r>
        <w:rPr>
          <w:rStyle w:val="Refdecomentario"/>
        </w:rPr>
        <w:annotationRef/>
      </w:r>
      <w:r>
        <w:t>the abundance of the photosynthetic proteins is constant during light  hours whereas Fv/Fm change in this time</w:t>
      </w:r>
    </w:p>
  </w:comment>
  <w:comment w:id="32" w:author="admin" w:date="2023-03-16T10:02:00Z" w:initials="a">
    <w:p w14:paraId="6813F5AA" w14:textId="77777777" w:rsidR="00AA10A7" w:rsidRDefault="00AA10A7">
      <w:pPr>
        <w:pStyle w:val="Textocomentario"/>
      </w:pPr>
      <w:r>
        <w:rPr>
          <w:rStyle w:val="Refdecomentario"/>
        </w:rPr>
        <w:annotationRef/>
      </w:r>
      <w:r>
        <w:t>suggesting its transcriptional regulation in O. tauri and, probably, since early in the green lineage</w:t>
      </w:r>
    </w:p>
  </w:comment>
  <w:comment w:id="34" w:author="admin" w:date="2023-03-16T10:21:00Z" w:initials="a">
    <w:p w14:paraId="60C45E30" w14:textId="77777777" w:rsidR="00AA2644" w:rsidRPr="00AA2644" w:rsidRDefault="00AA2644">
      <w:pPr>
        <w:pStyle w:val="Textocomentario"/>
        <w:rPr>
          <w:lang w:val="es-ES"/>
        </w:rPr>
      </w:pPr>
      <w:r>
        <w:rPr>
          <w:rStyle w:val="Refdecomentario"/>
        </w:rPr>
        <w:annotationRef/>
      </w:r>
      <w:r w:rsidRPr="00AA2644">
        <w:rPr>
          <w:lang w:val="es-ES"/>
        </w:rPr>
        <w:t>La figura 37 debería ir aquí, antes de hablar de otros aspectos de la fotosintesis.</w:t>
      </w:r>
    </w:p>
    <w:p w14:paraId="685E32B3" w14:textId="77777777" w:rsidR="00AA2644" w:rsidRPr="00AA2644" w:rsidRDefault="00AA2644">
      <w:pPr>
        <w:pStyle w:val="Textocomentario"/>
        <w:rPr>
          <w:lang w:val="es-ES"/>
        </w:rPr>
      </w:pPr>
    </w:p>
  </w:comment>
  <w:comment w:id="35" w:author="admin" w:date="2023-03-16T10:03:00Z" w:initials="a">
    <w:p w14:paraId="00CBE003" w14:textId="77777777" w:rsidR="00004400" w:rsidRDefault="00004400">
      <w:pPr>
        <w:pStyle w:val="Textocomentario"/>
      </w:pPr>
      <w:r>
        <w:rPr>
          <w:rStyle w:val="Refdecomentario"/>
        </w:rPr>
        <w:annotationRef/>
      </w:r>
      <w:r>
        <w:t>¿Eliminar?</w:t>
      </w:r>
    </w:p>
  </w:comment>
  <w:comment w:id="40" w:author="admin" w:date="2023-03-16T10:14:00Z" w:initials="a">
    <w:p w14:paraId="285D848B" w14:textId="77777777" w:rsidR="00F63D5A" w:rsidRDefault="00F63D5A">
      <w:pPr>
        <w:pStyle w:val="Textocomentario"/>
      </w:pPr>
      <w:r>
        <w:rPr>
          <w:rStyle w:val="Refdecomentario"/>
        </w:rPr>
        <w:annotationRef/>
      </w:r>
      <w:r>
        <w:t>Alternativo:</w:t>
      </w:r>
    </w:p>
    <w:p w14:paraId="26B29DD8" w14:textId="77777777" w:rsidR="00F63D5A" w:rsidRDefault="00F63D5A">
      <w:pPr>
        <w:pStyle w:val="Textocomentario"/>
      </w:pPr>
    </w:p>
    <w:p w14:paraId="2D5E222D" w14:textId="77777777" w:rsidR="00F63D5A" w:rsidRPr="00F63D5A" w:rsidRDefault="00F63D5A" w:rsidP="00F63D5A">
      <w:pPr>
        <w:rPr>
          <w:rFonts w:cs="Mangal"/>
          <w:sz w:val="20"/>
          <w:szCs w:val="18"/>
        </w:rPr>
      </w:pPr>
      <w:r>
        <w:rPr>
          <w:rFonts w:cs="Mangal"/>
          <w:sz w:val="20"/>
          <w:szCs w:val="18"/>
        </w:rPr>
        <w:t>that</w:t>
      </w:r>
      <w:r w:rsidRPr="00F63D5A">
        <w:rPr>
          <w:rFonts w:cs="Mangal"/>
          <w:sz w:val="20"/>
          <w:szCs w:val="18"/>
        </w:rPr>
        <w:t xml:space="preserve"> transport the electrons generated by the cleavage of the water molecule to their final acceptor, NADP, generating the NADPH necessary for biosynthetic reactions. The energy from this transport allows the pumping of protons into the chloroplast lumen, which will drive ATP synthesis as they return to the stroma via ATP synthase.</w:t>
      </w:r>
    </w:p>
    <w:p w14:paraId="0F51EB1C" w14:textId="77777777" w:rsidR="00F63D5A" w:rsidRDefault="00F63D5A">
      <w:pPr>
        <w:pStyle w:val="Textocomentario"/>
      </w:pPr>
    </w:p>
  </w:comment>
  <w:comment w:id="82" w:author="admin" w:date="2023-03-16T10:30:00Z" w:initials="a">
    <w:p w14:paraId="54B54954" w14:textId="77777777" w:rsidR="00835D72" w:rsidRPr="00835D72" w:rsidRDefault="00835D72" w:rsidP="00835D72">
      <w:pPr>
        <w:pStyle w:val="Textocomentario"/>
        <w:rPr>
          <w:lang w:val="es-ES"/>
        </w:rPr>
      </w:pPr>
      <w:r>
        <w:rPr>
          <w:rStyle w:val="Refdecomentario"/>
        </w:rPr>
        <w:annotationRef/>
      </w:r>
      <w:r w:rsidRPr="00835D72">
        <w:rPr>
          <w:lang w:val="es-ES"/>
        </w:rPr>
        <w:t>Esto no queda claro</w:t>
      </w:r>
    </w:p>
    <w:p w14:paraId="49CB0DE5" w14:textId="77777777" w:rsidR="00835D72" w:rsidRPr="00835D72" w:rsidRDefault="00835D72" w:rsidP="00835D72">
      <w:pPr>
        <w:pStyle w:val="Textocomentario"/>
        <w:rPr>
          <w:lang w:val="es-ES"/>
        </w:rPr>
      </w:pPr>
      <w:r>
        <w:rPr>
          <w:lang w:val="es-ES"/>
        </w:rPr>
        <w:t>¿</w:t>
      </w:r>
      <w:r w:rsidRPr="00835D72">
        <w:rPr>
          <w:lang w:val="es-ES"/>
        </w:rPr>
        <w:t>Te est</w:t>
      </w:r>
      <w:r>
        <w:rPr>
          <w:lang w:val="es-ES"/>
        </w:rPr>
        <w:t>ás refiriendo a fotofosforilación oxidativa y fijación de carbono?</w:t>
      </w:r>
    </w:p>
    <w:p w14:paraId="0DE0DB6B" w14:textId="77777777" w:rsidR="00835D72" w:rsidRPr="00835D72" w:rsidRDefault="00835D72">
      <w:pPr>
        <w:pStyle w:val="Textocomentario"/>
        <w:rPr>
          <w:lang w:val="es-ES"/>
        </w:rPr>
      </w:pPr>
    </w:p>
  </w:comment>
  <w:comment w:id="83" w:author="admin" w:date="2023-03-16T10:30:00Z" w:initials="a">
    <w:p w14:paraId="064E4774" w14:textId="77777777" w:rsidR="00835D72" w:rsidRPr="00835D72" w:rsidRDefault="00835D72" w:rsidP="00835D72">
      <w:pPr>
        <w:pStyle w:val="Textocomentario"/>
        <w:rPr>
          <w:lang w:val="es-ES"/>
        </w:rPr>
      </w:pPr>
      <w:r>
        <w:rPr>
          <w:rStyle w:val="Refdecomentario"/>
        </w:rPr>
        <w:annotationRef/>
      </w:r>
      <w:r>
        <w:rPr>
          <w:lang w:val="es-ES"/>
        </w:rPr>
        <w:t>Mismo comentrio</w:t>
      </w:r>
    </w:p>
  </w:comment>
  <w:comment w:id="98" w:author="admin" w:date="2023-03-16T10:38:00Z" w:initials="a">
    <w:p w14:paraId="0417EDBC" w14:textId="77777777" w:rsidR="008C3AE3" w:rsidRPr="00C16673" w:rsidRDefault="008C3AE3">
      <w:pPr>
        <w:pStyle w:val="Textocomentario"/>
        <w:rPr>
          <w:lang w:val="es-ES"/>
        </w:rPr>
      </w:pPr>
      <w:r>
        <w:rPr>
          <w:rStyle w:val="Refdecomentario"/>
        </w:rPr>
        <w:annotationRef/>
      </w:r>
      <w:r w:rsidRPr="00C16673">
        <w:rPr>
          <w:lang w:val="es-ES"/>
        </w:rPr>
        <w:t>¿summer?</w:t>
      </w:r>
    </w:p>
  </w:comment>
  <w:comment w:id="100" w:author="admin" w:date="2023-03-16T10:58:00Z" w:initials="a">
    <w:p w14:paraId="2507E871" w14:textId="77777777" w:rsidR="008C3AE3" w:rsidRDefault="008C3AE3">
      <w:pPr>
        <w:pStyle w:val="Textocomentario"/>
        <w:rPr>
          <w:lang w:val="es-ES"/>
        </w:rPr>
      </w:pPr>
      <w:r>
        <w:rPr>
          <w:rStyle w:val="Refdecomentario"/>
        </w:rPr>
        <w:annotationRef/>
      </w:r>
      <w:r w:rsidRPr="008C3AE3">
        <w:rPr>
          <w:lang w:val="es-ES"/>
        </w:rPr>
        <w:t>Hasta ahora estabas hablando de integraci</w:t>
      </w:r>
      <w:r>
        <w:rPr>
          <w:lang w:val="es-ES"/>
        </w:rPr>
        <w:t>ón de datos en verano-invierno</w:t>
      </w:r>
    </w:p>
    <w:p w14:paraId="3B6CF1CC" w14:textId="77777777" w:rsidR="008C3AE3" w:rsidRDefault="008C3AE3">
      <w:pPr>
        <w:pStyle w:val="Textocomentario"/>
        <w:rPr>
          <w:lang w:val="es-ES"/>
        </w:rPr>
      </w:pPr>
      <w:r>
        <w:rPr>
          <w:lang w:val="es-ES"/>
        </w:rPr>
        <w:t>Pero este apartado es para analizar la integración diaria y para el caso concreto del almid</w:t>
      </w:r>
      <w:r w:rsidR="00CB6C2F">
        <w:rPr>
          <w:lang w:val="es-ES"/>
        </w:rPr>
        <w:t>ón.</w:t>
      </w:r>
    </w:p>
    <w:p w14:paraId="5D84E22B" w14:textId="77777777" w:rsidR="00CB6C2F" w:rsidRDefault="00CB6C2F">
      <w:pPr>
        <w:pStyle w:val="Textocomentario"/>
        <w:rPr>
          <w:lang w:val="es-ES"/>
        </w:rPr>
      </w:pPr>
      <w:r>
        <w:rPr>
          <w:lang w:val="es-ES"/>
        </w:rPr>
        <w:t>¿Necesitamos hacer un epígrafe específico?</w:t>
      </w:r>
    </w:p>
    <w:p w14:paraId="4DE57B44" w14:textId="77777777" w:rsidR="008C3AE3" w:rsidRPr="008C3AE3" w:rsidRDefault="008C3AE3">
      <w:pPr>
        <w:pStyle w:val="Textocomentario"/>
        <w:rPr>
          <w:lang w:val="es-ES"/>
        </w:rPr>
      </w:pPr>
    </w:p>
  </w:comment>
  <w:comment w:id="108" w:author="admin" w:date="2023-03-16T10:52:00Z" w:initials="a">
    <w:p w14:paraId="77B6ABE7" w14:textId="77777777" w:rsidR="00CB6C2F" w:rsidRDefault="00CB6C2F">
      <w:pPr>
        <w:pStyle w:val="Textocomentario"/>
      </w:pPr>
      <w:r>
        <w:rPr>
          <w:rStyle w:val="Refdecomentario"/>
        </w:rPr>
        <w:annotationRef/>
      </w:r>
      <w:r>
        <w:t>while Arabido</w:t>
      </w:r>
      <w:r w:rsidRPr="00CB6C2F">
        <w:t>psis does it exactly at sun</w:t>
      </w:r>
      <w:r>
        <w:t>set</w:t>
      </w:r>
    </w:p>
  </w:comment>
  <w:comment w:id="115" w:author="admin" w:date="2023-03-16T11:07:00Z" w:initials="a">
    <w:p w14:paraId="35EDB2B5" w14:textId="77777777" w:rsidR="005E0560" w:rsidRDefault="005E0560">
      <w:pPr>
        <w:pStyle w:val="Textocomentario"/>
        <w:rPr>
          <w:lang w:val="es-ES"/>
        </w:rPr>
      </w:pPr>
      <w:r>
        <w:rPr>
          <w:rStyle w:val="Refdecomentario"/>
        </w:rPr>
        <w:annotationRef/>
      </w:r>
      <w:r w:rsidRPr="005E0560">
        <w:rPr>
          <w:lang w:val="es-ES"/>
        </w:rPr>
        <w:t xml:space="preserve">He movido aquí este párrafo por unificar todo lo que se dice de </w:t>
      </w:r>
      <w:r>
        <w:rPr>
          <w:lang w:val="es-ES"/>
        </w:rPr>
        <w:t>Chlamy y Arabidopsis en un párrafo y luego discutirlo con lo que ocurre en tauri.</w:t>
      </w:r>
    </w:p>
    <w:p w14:paraId="7AED91E8" w14:textId="77777777" w:rsidR="005E0560" w:rsidRDefault="005E0560">
      <w:pPr>
        <w:pStyle w:val="Textocomentario"/>
        <w:rPr>
          <w:lang w:val="es-ES"/>
        </w:rPr>
      </w:pPr>
      <w:r>
        <w:rPr>
          <w:lang w:val="es-ES"/>
        </w:rPr>
        <w:t>Como está me parece difícil de seguir.</w:t>
      </w:r>
    </w:p>
    <w:p w14:paraId="07036E6A" w14:textId="77777777" w:rsidR="005E0560" w:rsidRPr="005E0560" w:rsidRDefault="005E0560">
      <w:pPr>
        <w:pStyle w:val="Textocomentario"/>
        <w:rPr>
          <w:lang w:val="es-ES"/>
        </w:rPr>
      </w:pPr>
    </w:p>
  </w:comment>
  <w:comment w:id="117" w:author="admin" w:date="2023-03-16T11:17:00Z" w:initials="a">
    <w:p w14:paraId="29AF992C" w14:textId="77777777" w:rsidR="00674BF2" w:rsidRPr="00C16673" w:rsidRDefault="00674BF2">
      <w:pPr>
        <w:pStyle w:val="Textocomentario"/>
        <w:rPr>
          <w:lang w:val="es-ES"/>
        </w:rPr>
      </w:pPr>
      <w:r>
        <w:rPr>
          <w:rStyle w:val="Refdecomentario"/>
        </w:rPr>
        <w:annotationRef/>
      </w:r>
      <w:r w:rsidRPr="00C16673">
        <w:rPr>
          <w:lang w:val="es-ES"/>
        </w:rPr>
        <w:t>Creo que no lo entiendo</w:t>
      </w:r>
    </w:p>
    <w:p w14:paraId="5093FD75" w14:textId="77777777" w:rsidR="00674BF2" w:rsidRDefault="00674BF2">
      <w:pPr>
        <w:pStyle w:val="Textocomentario"/>
        <w:rPr>
          <w:lang w:val="es-ES"/>
        </w:rPr>
      </w:pPr>
      <w:r w:rsidRPr="00674BF2">
        <w:rPr>
          <w:lang w:val="es-ES"/>
        </w:rPr>
        <w:t>El almidón se degrada por la noche para suministrar energ</w:t>
      </w:r>
      <w:r>
        <w:rPr>
          <w:lang w:val="es-ES"/>
        </w:rPr>
        <w:t>ía a la planta cuando no hay fotosíntesis y se sintetiza por la mañana, cuando se fija carbono.</w:t>
      </w:r>
    </w:p>
    <w:p w14:paraId="586F4E7D" w14:textId="77777777" w:rsidR="00674BF2" w:rsidRDefault="00674BF2">
      <w:pPr>
        <w:pStyle w:val="Textocomentario"/>
        <w:rPr>
          <w:lang w:val="es-ES"/>
        </w:rPr>
      </w:pPr>
      <w:r>
        <w:rPr>
          <w:lang w:val="es-ES"/>
        </w:rPr>
        <w:t>La APL (degradación) debería ser abundante por la noche para favorecer esta degradación</w:t>
      </w:r>
    </w:p>
    <w:p w14:paraId="4122FB36" w14:textId="77777777" w:rsidR="00674BF2" w:rsidRDefault="00674BF2">
      <w:pPr>
        <w:pStyle w:val="Textocomentario"/>
        <w:rPr>
          <w:lang w:val="es-ES"/>
        </w:rPr>
      </w:pPr>
    </w:p>
    <w:p w14:paraId="760C0C5F" w14:textId="77777777" w:rsidR="00674BF2" w:rsidRPr="00674BF2" w:rsidRDefault="00674BF2">
      <w:pPr>
        <w:pStyle w:val="Textocomentario"/>
        <w:rPr>
          <w:lang w:val="es-ES"/>
        </w:rPr>
      </w:pPr>
      <w:r>
        <w:rPr>
          <w:lang w:val="es-ES"/>
        </w:rPr>
        <w:t>No sé lo que quieres decir con contrarrestar la degradación.</w:t>
      </w:r>
    </w:p>
  </w:comment>
  <w:comment w:id="141" w:author="admin" w:date="2023-03-16T11:29:00Z" w:initials="a">
    <w:p w14:paraId="47439CD6" w14:textId="77777777" w:rsidR="005A229E" w:rsidRDefault="005A229E">
      <w:pPr>
        <w:pStyle w:val="Textocomentario"/>
        <w:rPr>
          <w:lang w:val="es-ES"/>
        </w:rPr>
      </w:pPr>
      <w:r>
        <w:rPr>
          <w:rStyle w:val="Refdecomentario"/>
        </w:rPr>
        <w:annotationRef/>
      </w:r>
      <w:r w:rsidRPr="005A229E">
        <w:rPr>
          <w:lang w:val="es-ES"/>
        </w:rPr>
        <w:t>Esto es en plantas o para tauri</w:t>
      </w:r>
      <w:r>
        <w:rPr>
          <w:lang w:val="es-ES"/>
        </w:rPr>
        <w:t>??</w:t>
      </w:r>
    </w:p>
    <w:p w14:paraId="07E48F31" w14:textId="77777777" w:rsidR="00597D23" w:rsidRPr="005A229E" w:rsidRDefault="00597D23">
      <w:pPr>
        <w:pStyle w:val="Textocomentario"/>
        <w:rPr>
          <w:lang w:val="es-ES"/>
        </w:rPr>
      </w:pPr>
      <w:r>
        <w:rPr>
          <w:lang w:val="es-ES"/>
        </w:rPr>
        <w:t>Es igual en verano y en invierno???</w:t>
      </w:r>
    </w:p>
  </w:comment>
  <w:comment w:id="142" w:author="admin" w:date="2023-03-16T11:22:00Z" w:initials="a">
    <w:p w14:paraId="66560F49" w14:textId="77777777" w:rsidR="005A229E" w:rsidRPr="005A229E" w:rsidRDefault="005A229E">
      <w:pPr>
        <w:pStyle w:val="Textocomentario"/>
        <w:rPr>
          <w:lang w:val="es-ES"/>
        </w:rPr>
      </w:pPr>
      <w:r>
        <w:rPr>
          <w:rStyle w:val="Refdecomentario"/>
        </w:rPr>
        <w:annotationRef/>
      </w:r>
      <w:r w:rsidRPr="005A229E">
        <w:rPr>
          <w:lang w:val="es-ES"/>
        </w:rPr>
        <w:t>Esto tampoco me queda claro</w:t>
      </w:r>
    </w:p>
    <w:p w14:paraId="0E953E1C" w14:textId="77777777" w:rsidR="005A229E" w:rsidRPr="005A229E" w:rsidRDefault="005A229E">
      <w:pPr>
        <w:pStyle w:val="Textocomentario"/>
        <w:rPr>
          <w:lang w:val="es-ES"/>
        </w:rPr>
      </w:pPr>
      <w:r w:rsidRPr="005A229E">
        <w:rPr>
          <w:lang w:val="es-ES"/>
        </w:rPr>
        <w:t>¿</w:t>
      </w:r>
      <w:r>
        <w:rPr>
          <w:lang w:val="es-ES"/>
        </w:rPr>
        <w:t>En plantas no hay un programa que controle síntesis-degradación de almidón y en O tauri sí?</w:t>
      </w:r>
    </w:p>
  </w:comment>
  <w:comment w:id="143" w:author="admin" w:date="2023-03-16T11:30:00Z" w:initials="a">
    <w:p w14:paraId="0E7C82CE" w14:textId="77777777" w:rsidR="00597D23" w:rsidRPr="00597D23" w:rsidRDefault="00597D23">
      <w:pPr>
        <w:pStyle w:val="Textocomentario"/>
        <w:rPr>
          <w:lang w:val="es-ES"/>
        </w:rPr>
      </w:pPr>
      <w:r>
        <w:rPr>
          <w:rStyle w:val="Refdecomentario"/>
        </w:rPr>
        <w:annotationRef/>
      </w:r>
      <w:r w:rsidRPr="00597D23">
        <w:rPr>
          <w:lang w:val="es-ES"/>
        </w:rPr>
        <w:t>En la figura 39 no está marcado que es alto y bajo almid</w:t>
      </w:r>
      <w:r>
        <w:rPr>
          <w:lang w:val="es-ES"/>
        </w:rPr>
        <w:t>ón ¿blanco es alto y negro bajo o al revés?</w:t>
      </w:r>
    </w:p>
  </w:comment>
  <w:comment w:id="148" w:author="Microsoft Office User" w:date="2023-03-16T17:14:00Z" w:initials="MOU">
    <w:p w14:paraId="59B2C903" w14:textId="77777777" w:rsidR="00C16673" w:rsidRPr="00C16673" w:rsidRDefault="00C16673">
      <w:pPr>
        <w:pStyle w:val="Textocomentario"/>
        <w:rPr>
          <w:lang w:val="es-ES"/>
        </w:rPr>
      </w:pPr>
      <w:r>
        <w:rPr>
          <w:rStyle w:val="Refdecomentario"/>
        </w:rPr>
        <w:annotationRef/>
      </w:r>
      <w:r w:rsidR="00D32A36" w:rsidRPr="00C16673">
        <w:rPr>
          <w:noProof/>
          <w:lang w:val="es-ES"/>
        </w:rPr>
        <w:t>Y en hongos y levaduras.</w:t>
      </w:r>
      <w:r w:rsidR="00D32A36">
        <w:rPr>
          <w:noProof/>
          <w:lang w:val="es-ES"/>
        </w:rPr>
        <w:t>Nosotros también tenemos carotenoides. Aunque no podamos sintetizarlos</w:t>
      </w:r>
    </w:p>
  </w:comment>
  <w:comment w:id="160" w:author="Microsoft Office User" w:date="2023-03-17T09:15:00Z" w:initials="MOU">
    <w:p w14:paraId="61EACB91" w14:textId="1FC67F12" w:rsidR="00E475BA" w:rsidRPr="00E475BA" w:rsidRDefault="00E475BA">
      <w:pPr>
        <w:pStyle w:val="Textocomentario"/>
        <w:rPr>
          <w:lang w:val="es-ES"/>
        </w:rPr>
      </w:pPr>
      <w:r>
        <w:rPr>
          <w:rStyle w:val="Refdecomentario"/>
        </w:rPr>
        <w:annotationRef/>
      </w:r>
      <w:r w:rsidR="001419BE">
        <w:rPr>
          <w:noProof/>
          <w:lang w:val="es-ES"/>
        </w:rPr>
        <w:t xml:space="preserve">Las microalgas son una fuente adecuada para la producción a gran escala de carotenoides. Sin embargo, esta tecnología aun no ha alcanzado su completo desarrollo, en parte, por el desconocimiento de los mecanismos que controlan la biosíntesis de estos compuestos. </w:t>
      </w:r>
    </w:p>
  </w:comment>
  <w:comment w:id="205" w:author="MERCEDES GARCIA GONZALEZ" w:date="2023-03-20T12:06:00Z" w:initials="MGG">
    <w:p w14:paraId="5332341B" w14:textId="0357C46D" w:rsidR="00D87DAB" w:rsidRDefault="00D87DAB">
      <w:pPr>
        <w:pStyle w:val="Textocomentario"/>
        <w:rPr>
          <w:lang w:val="es-ES"/>
        </w:rPr>
      </w:pPr>
      <w:r>
        <w:rPr>
          <w:rStyle w:val="Refdecomentario"/>
        </w:rPr>
        <w:annotationRef/>
      </w:r>
      <w:r w:rsidRPr="00D87DAB">
        <w:rPr>
          <w:lang w:val="es-ES"/>
        </w:rPr>
        <w:t>Está repetido al final del p</w:t>
      </w:r>
      <w:r>
        <w:rPr>
          <w:lang w:val="es-ES"/>
        </w:rPr>
        <w:t>árrafo</w:t>
      </w:r>
      <w:r w:rsidR="00D37FFD">
        <w:rPr>
          <w:lang w:val="es-ES"/>
        </w:rPr>
        <w:t>?</w:t>
      </w:r>
    </w:p>
    <w:p w14:paraId="5917416B" w14:textId="43CC763A" w:rsidR="00D37FFD" w:rsidRDefault="00D37FFD">
      <w:pPr>
        <w:pStyle w:val="Textocomentario"/>
        <w:rPr>
          <w:lang w:val="es-ES"/>
        </w:rPr>
      </w:pPr>
      <w:r>
        <w:rPr>
          <w:lang w:val="es-ES"/>
        </w:rPr>
        <w:t>¿Reorganizar el párrafo?</w:t>
      </w:r>
    </w:p>
    <w:p w14:paraId="15E05FB2" w14:textId="39545926" w:rsidR="00D37FFD" w:rsidRDefault="00D37FFD">
      <w:pPr>
        <w:pStyle w:val="Textocomentario"/>
        <w:rPr>
          <w:lang w:val="es-ES"/>
        </w:rPr>
      </w:pPr>
      <w:r>
        <w:rPr>
          <w:lang w:val="es-ES"/>
        </w:rPr>
        <w:t>Primero describiría que ocurre en O. tauri en cada fotoperiodo.</w:t>
      </w:r>
    </w:p>
    <w:p w14:paraId="73ECE13E" w14:textId="6631EAFF" w:rsidR="00D37FFD" w:rsidRDefault="00D37FFD">
      <w:pPr>
        <w:pStyle w:val="Textocomentario"/>
        <w:rPr>
          <w:lang w:val="es-ES"/>
        </w:rPr>
      </w:pPr>
      <w:r>
        <w:rPr>
          <w:lang w:val="es-ES"/>
        </w:rPr>
        <w:t>Después lo compararía con los resultados de otras microalgas de la misma familia</w:t>
      </w:r>
      <w:r w:rsidR="00DF67E1">
        <w:rPr>
          <w:lang w:val="es-ES"/>
        </w:rPr>
        <w:t>:</w:t>
      </w:r>
    </w:p>
    <w:p w14:paraId="18DD6C04" w14:textId="5C2D4425" w:rsidR="00D37FFD" w:rsidRDefault="00D37FFD">
      <w:pPr>
        <w:pStyle w:val="Textocomentario"/>
        <w:rPr>
          <w:lang w:val="es-ES"/>
        </w:rPr>
      </w:pPr>
    </w:p>
    <w:p w14:paraId="4F9C1C6D" w14:textId="658AF908" w:rsidR="00D37FFD" w:rsidRDefault="00DF67E1">
      <w:pPr>
        <w:pStyle w:val="Textocomentario"/>
        <w:rPr>
          <w:color w:val="000000"/>
        </w:rPr>
      </w:pPr>
      <w:r w:rsidRPr="00DF67E1">
        <w:rPr>
          <w:color w:val="000000"/>
        </w:rPr>
        <w:t>I</w:t>
      </w:r>
      <w:r w:rsidR="00D37FFD">
        <w:rPr>
          <w:color w:val="000000"/>
        </w:rPr>
        <w:t xml:space="preserve">n </w:t>
      </w:r>
      <w:r w:rsidR="00D37FFD">
        <w:rPr>
          <w:i/>
          <w:iCs/>
          <w:color w:val="000000"/>
        </w:rPr>
        <w:t xml:space="preserve">Ostreococcus, </w:t>
      </w:r>
      <w:r w:rsidR="00D37FFD" w:rsidRPr="00F75D95">
        <w:rPr>
          <w:iCs/>
          <w:color w:val="000000"/>
        </w:rPr>
        <w:t>a</w:t>
      </w:r>
      <w:r w:rsidR="00D37FFD">
        <w:rPr>
          <w:color w:val="000000"/>
        </w:rPr>
        <w:t xml:space="preserve"> lack of lutein during winter photoperiod</w:t>
      </w:r>
      <w:r w:rsidR="00D37FFD">
        <w:rPr>
          <w:i/>
          <w:iCs/>
          <w:color w:val="000000"/>
        </w:rPr>
        <w:t>,</w:t>
      </w:r>
      <w:r w:rsidR="00D37FFD">
        <w:rPr>
          <w:color w:val="000000"/>
        </w:rPr>
        <w:t xml:space="preserve"> and their accumulation during the light hours in</w:t>
      </w:r>
      <w:r w:rsidR="00D37FFD">
        <w:rPr>
          <w:color w:val="000000"/>
        </w:rPr>
        <w:t xml:space="preserve"> </w:t>
      </w:r>
      <w:r w:rsidR="00D37FFD">
        <w:rPr>
          <w:color w:val="000000"/>
        </w:rPr>
        <w:t>the summer photoperiod</w:t>
      </w:r>
      <w:r>
        <w:rPr>
          <w:color w:val="000000"/>
        </w:rPr>
        <w:t>,</w:t>
      </w:r>
      <w:r w:rsidR="00D37FFD">
        <w:rPr>
          <w:color w:val="000000"/>
        </w:rPr>
        <w:t xml:space="preserve"> </w:t>
      </w:r>
      <w:r w:rsidR="00D37FFD">
        <w:rPr>
          <w:color w:val="000000"/>
        </w:rPr>
        <w:t>follow</w:t>
      </w:r>
      <w:r w:rsidR="00D37FFD">
        <w:rPr>
          <w:color w:val="000000"/>
        </w:rPr>
        <w:t>ed by the</w:t>
      </w:r>
      <w:r w:rsidR="00D37FFD">
        <w:rPr>
          <w:color w:val="000000"/>
        </w:rPr>
        <w:t xml:space="preserve"> </w:t>
      </w:r>
      <w:r w:rsidR="00D37FFD">
        <w:rPr>
          <w:color w:val="000000"/>
        </w:rPr>
        <w:t>increment of prasinoxanthin content after sunset</w:t>
      </w:r>
      <w:r>
        <w:rPr>
          <w:color w:val="000000"/>
        </w:rPr>
        <w:t>,</w:t>
      </w:r>
      <w:r w:rsidR="00D37FFD">
        <w:rPr>
          <w:color w:val="000000"/>
        </w:rPr>
        <w:t xml:space="preserve"> have been observed</w:t>
      </w:r>
      <w:r w:rsidR="00D37FFD">
        <w:rPr>
          <w:color w:val="000000"/>
        </w:rPr>
        <w:t>.</w:t>
      </w:r>
    </w:p>
    <w:p w14:paraId="22142A07" w14:textId="33FF9C17" w:rsidR="00DF67E1" w:rsidRPr="0093764A" w:rsidRDefault="00DF67E1" w:rsidP="00DF67E1">
      <w:pPr>
        <w:pStyle w:val="Textoindependiente"/>
        <w:rPr>
          <w:color w:val="000000"/>
        </w:rPr>
      </w:pPr>
      <w:r>
        <w:rPr>
          <w:color w:val="000000"/>
        </w:rPr>
        <w:t>T</w:t>
      </w:r>
      <w:r w:rsidR="00D37FFD">
        <w:rPr>
          <w:color w:val="000000"/>
        </w:rPr>
        <w:t xml:space="preserve">hose results suggest that </w:t>
      </w:r>
      <w:r w:rsidR="00D37FFD">
        <w:rPr>
          <w:i/>
          <w:iCs/>
          <w:color w:val="000000"/>
        </w:rPr>
        <w:t xml:space="preserve">Ostreococcus tauri </w:t>
      </w:r>
      <w:r w:rsidR="00D37FFD">
        <w:rPr>
          <w:color w:val="000000"/>
        </w:rPr>
        <w:t>carotenogenesis present the common characteristics of</w:t>
      </w:r>
      <w:r w:rsidR="00D37FFD">
        <w:rPr>
          <w:color w:val="000000"/>
        </w:rPr>
        <w:t xml:space="preserve"> </w:t>
      </w:r>
      <w:r w:rsidR="00D37FFD">
        <w:rPr>
          <w:color w:val="000000"/>
        </w:rPr>
        <w:t>processes regulated by the circadian clock, as being able to adapt to different photoperiods and presenting an anticipation to diurnal cyclic changes</w:t>
      </w:r>
      <w:r>
        <w:rPr>
          <w:color w:val="000000"/>
        </w:rPr>
        <w:t xml:space="preserve">. </w:t>
      </w:r>
      <w:r>
        <w:rPr>
          <w:color w:val="000000"/>
        </w:rPr>
        <w:t>This hypothesis is supported by the results in other prasinophytes, since their carotenoids behavior under irradiance stress</w:t>
      </w:r>
      <w:r>
        <w:rPr>
          <w:rStyle w:val="Refdecomentario"/>
          <w:rFonts w:ascii="Liberation Serif" w:hAnsi="Liberation Serif" w:cs="Mangal"/>
        </w:rPr>
        <w:annotationRef/>
      </w:r>
      <w:r>
        <w:rPr>
          <w:color w:val="000000"/>
        </w:rPr>
        <w:t xml:space="preserve"> seems to be very similar (Böhme et al., 2002; Egeland et al., 1997; Guyon et al., 2018; Six et al., 2009)⁠.</w:t>
      </w:r>
      <w:r>
        <w:rPr>
          <w:color w:val="000000"/>
        </w:rPr>
        <w:t xml:space="preserve"> For example, </w:t>
      </w:r>
      <w:r>
        <w:rPr>
          <w:color w:val="000000"/>
        </w:rPr>
        <w:t>Mantoniella</w:t>
      </w:r>
      <w:r>
        <w:rPr>
          <w:color w:val="000000"/>
        </w:rPr>
        <w:t xml:space="preserve"> </w:t>
      </w:r>
      <w:r>
        <w:rPr>
          <w:i/>
          <w:iCs/>
          <w:color w:val="000000"/>
        </w:rPr>
        <w:t>squamata</w:t>
      </w:r>
      <w:r>
        <w:rPr>
          <w:color w:val="000000"/>
        </w:rPr>
        <w:t xml:space="preserve"> </w:t>
      </w:r>
      <w:r>
        <w:rPr>
          <w:color w:val="000000"/>
        </w:rPr>
        <w:t>accumulat</w:t>
      </w:r>
      <w:r>
        <w:rPr>
          <w:color w:val="000000"/>
        </w:rPr>
        <w:t>es</w:t>
      </w:r>
      <w:r>
        <w:rPr>
          <w:color w:val="000000"/>
        </w:rPr>
        <w:t xml:space="preserve"> </w:t>
      </w:r>
      <w:r>
        <w:rPr>
          <w:color w:val="000000"/>
        </w:rPr>
        <w:t xml:space="preserve"> lutein to irradiance stress that convert to prasinoxanthin when the stress</w:t>
      </w:r>
      <w:r>
        <w:rPr>
          <w:color w:val="000000"/>
        </w:rPr>
        <w:t xml:space="preserve"> </w:t>
      </w:r>
      <w:r>
        <w:rPr>
          <w:color w:val="000000"/>
        </w:rPr>
        <w:t>condition is over (Böhme et al., 2002)⁠.</w:t>
      </w:r>
    </w:p>
    <w:p w14:paraId="66A09C31" w14:textId="5096DB3D" w:rsidR="00D37FFD" w:rsidRPr="00D37FFD" w:rsidRDefault="00D37FFD">
      <w:pPr>
        <w:pStyle w:val="Textocomentario"/>
      </w:pPr>
    </w:p>
  </w:comment>
  <w:comment w:id="237" w:author="MERCEDES GARCIA GONZALEZ" w:date="2023-03-20T12:53:00Z" w:initials="MGG">
    <w:p w14:paraId="1976AFE7" w14:textId="201C55BA" w:rsidR="00B26B3B" w:rsidRPr="00B26B3B" w:rsidRDefault="00B26B3B">
      <w:pPr>
        <w:pStyle w:val="Textocomentario"/>
        <w:rPr>
          <w:lang w:val="es-ES"/>
        </w:rPr>
      </w:pPr>
      <w:r>
        <w:rPr>
          <w:rStyle w:val="Refdecomentario"/>
        </w:rPr>
        <w:annotationRef/>
      </w:r>
      <w:r w:rsidRPr="00B26B3B">
        <w:rPr>
          <w:lang w:val="es-ES"/>
        </w:rPr>
        <w:t xml:space="preserve">No consigo ver el pie de esta figura. </w:t>
      </w:r>
      <w:r>
        <w:rPr>
          <w:lang w:val="es-ES"/>
        </w:rPr>
        <w:t>No está revisado</w:t>
      </w:r>
    </w:p>
  </w:comment>
  <w:comment w:id="244" w:author="MERCEDES GARCIA GONZALEZ" w:date="2023-03-20T12:15:00Z" w:initials="MGG">
    <w:p w14:paraId="42EBAA7A" w14:textId="77777777" w:rsidR="00D37FFD" w:rsidRDefault="00D37FFD">
      <w:pPr>
        <w:pStyle w:val="Textocomentario"/>
        <w:rPr>
          <w:lang w:val="es-ES"/>
        </w:rPr>
      </w:pPr>
      <w:r>
        <w:rPr>
          <w:rStyle w:val="Refdecomentario"/>
        </w:rPr>
        <w:annotationRef/>
      </w:r>
      <w:r w:rsidRPr="00D37FFD">
        <w:rPr>
          <w:lang w:val="es-ES"/>
        </w:rPr>
        <w:t>¿Estás asimilando el estrés por luz con los distintos fotoperiodos</w:t>
      </w:r>
      <w:r>
        <w:rPr>
          <w:lang w:val="es-ES"/>
        </w:rPr>
        <w:t>?</w:t>
      </w:r>
    </w:p>
    <w:p w14:paraId="3E289940" w14:textId="09D27487" w:rsidR="00D37FFD" w:rsidRPr="00D37FFD" w:rsidRDefault="00D37FFD">
      <w:pPr>
        <w:pStyle w:val="Textocomentario"/>
        <w:rPr>
          <w:lang w:val="es-ES"/>
        </w:rPr>
      </w:pPr>
      <w:r>
        <w:rPr>
          <w:lang w:val="es-ES"/>
        </w:rPr>
        <w:t>Esto queda “raro”</w:t>
      </w:r>
    </w:p>
  </w:comment>
  <w:comment w:id="246" w:author="MERCEDES GARCIA GONZALEZ" w:date="2023-03-20T12:37:00Z" w:initials="MGG">
    <w:p w14:paraId="23D5ED97" w14:textId="32090CE2" w:rsidR="003C2DB3" w:rsidRPr="003C2DB3" w:rsidRDefault="003C2DB3">
      <w:pPr>
        <w:pStyle w:val="Textocomentario"/>
        <w:rPr>
          <w:lang w:val="es-ES"/>
        </w:rPr>
      </w:pPr>
      <w:r>
        <w:rPr>
          <w:rStyle w:val="Refdecomentario"/>
        </w:rPr>
        <w:annotationRef/>
      </w:r>
      <w:r w:rsidRPr="003C2DB3">
        <w:rPr>
          <w:lang w:val="es-ES"/>
        </w:rPr>
        <w:t>¿Eliminar? No es necesario repetir cosas ya dichas</w:t>
      </w:r>
    </w:p>
  </w:comment>
  <w:comment w:id="257" w:author="MERCEDES GARCIA GONZALEZ" w:date="2023-03-20T12:39:00Z" w:initials="MGG">
    <w:p w14:paraId="7B081059" w14:textId="77777777" w:rsidR="003C2DB3" w:rsidRDefault="003C2DB3">
      <w:pPr>
        <w:pStyle w:val="Textocomentario"/>
      </w:pPr>
      <w:r>
        <w:rPr>
          <w:rStyle w:val="Refdecomentario"/>
        </w:rPr>
        <w:annotationRef/>
      </w:r>
      <w:r>
        <w:t>OJO</w:t>
      </w:r>
    </w:p>
    <w:p w14:paraId="68CC8FA3" w14:textId="53522D5A" w:rsidR="003C2DB3" w:rsidRPr="003C2DB3" w:rsidRDefault="003C2DB3">
      <w:pPr>
        <w:pStyle w:val="Textocomentario"/>
        <w:rPr>
          <w:lang w:val="es-ES"/>
        </w:rPr>
      </w:pPr>
      <w:r w:rsidRPr="003C2DB3">
        <w:rPr>
          <w:lang w:val="es-ES"/>
        </w:rPr>
        <w:t>En los ecosistema</w:t>
      </w:r>
      <w:r>
        <w:rPr>
          <w:lang w:val="es-ES"/>
        </w:rPr>
        <w:t>s</w:t>
      </w:r>
      <w:r w:rsidRPr="003C2DB3">
        <w:rPr>
          <w:lang w:val="es-ES"/>
        </w:rPr>
        <w:t xml:space="preserve"> acuáticos el nitr</w:t>
      </w:r>
      <w:r>
        <w:rPr>
          <w:lang w:val="es-ES"/>
        </w:rPr>
        <w:t>ógeno está en forma de nitrato y sí es accesible para las microalgas.</w:t>
      </w:r>
    </w:p>
  </w:comment>
  <w:comment w:id="267" w:author="MERCEDES GARCIA GONZALEZ" w:date="2023-03-20T12:47:00Z" w:initials="MGG">
    <w:p w14:paraId="03FBCB36" w14:textId="33146F5A" w:rsidR="00B26B3B" w:rsidRPr="00B26B3B" w:rsidRDefault="00B26B3B">
      <w:pPr>
        <w:pStyle w:val="Textocomentario"/>
        <w:rPr>
          <w:lang w:val="es-ES"/>
        </w:rPr>
      </w:pPr>
      <w:r>
        <w:rPr>
          <w:rStyle w:val="Refdecomentario"/>
        </w:rPr>
        <w:annotationRef/>
      </w:r>
      <w:r w:rsidRPr="00B26B3B">
        <w:rPr>
          <w:lang w:val="es-ES"/>
        </w:rPr>
        <w:t>No entiendo que hagas aquí una menci</w:t>
      </w:r>
      <w:r>
        <w:rPr>
          <w:lang w:val="es-ES"/>
        </w:rPr>
        <w:t>ón a una de las enzimas de la ruta ¿y el resto?</w:t>
      </w:r>
    </w:p>
  </w:comment>
  <w:comment w:id="276" w:author="MERCEDES GARCIA GONZALEZ" w:date="2023-03-20T12:50:00Z" w:initials="MGG">
    <w:p w14:paraId="5F2F6DEF" w14:textId="77777777" w:rsidR="00B26B3B" w:rsidRPr="00B26B3B" w:rsidRDefault="00B26B3B">
      <w:pPr>
        <w:pStyle w:val="Textocomentario"/>
        <w:rPr>
          <w:lang w:val="es-ES"/>
        </w:rPr>
      </w:pPr>
      <w:r>
        <w:rPr>
          <w:rStyle w:val="Refdecomentario"/>
        </w:rPr>
        <w:annotationRef/>
      </w:r>
      <w:r w:rsidRPr="00B26B3B">
        <w:rPr>
          <w:lang w:val="es-ES"/>
        </w:rPr>
        <w:t>Figura</w:t>
      </w:r>
    </w:p>
    <w:p w14:paraId="39F0C915" w14:textId="09298442" w:rsidR="00B26B3B" w:rsidRPr="00B26B3B" w:rsidRDefault="00B26B3B">
      <w:pPr>
        <w:pStyle w:val="Textocomentario"/>
        <w:rPr>
          <w:lang w:val="es-ES"/>
        </w:rPr>
      </w:pPr>
      <w:r w:rsidRPr="00B26B3B">
        <w:rPr>
          <w:lang w:val="es-ES"/>
        </w:rPr>
        <w:t xml:space="preserve">Pie de figura debe ser más explicativo. </w:t>
      </w:r>
      <w:r>
        <w:rPr>
          <w:lang w:val="es-ES"/>
        </w:rPr>
        <w:t>Decir qué son las abreviaturas</w:t>
      </w:r>
    </w:p>
  </w:comment>
  <w:comment w:id="286" w:author="MERCEDES GARCIA GONZALEZ" w:date="2023-03-20T13:11:00Z" w:initials="MGG">
    <w:p w14:paraId="1606C678" w14:textId="5CDBAABE" w:rsidR="008712A5" w:rsidRPr="008712A5" w:rsidRDefault="008712A5">
      <w:pPr>
        <w:pStyle w:val="Textocomentario"/>
        <w:rPr>
          <w:lang w:val="es-ES"/>
        </w:rPr>
      </w:pPr>
      <w:r>
        <w:rPr>
          <w:rStyle w:val="Refdecomentario"/>
        </w:rPr>
        <w:annotationRef/>
      </w:r>
      <w:r w:rsidRPr="008712A5">
        <w:rPr>
          <w:lang w:val="es-ES"/>
        </w:rPr>
        <w:t>C</w:t>
      </w:r>
      <w:r>
        <w:rPr>
          <w:lang w:val="es-ES"/>
        </w:rPr>
        <w:t>ompleta</w:t>
      </w:r>
      <w:r w:rsidRPr="008712A5">
        <w:rPr>
          <w:lang w:val="es-ES"/>
        </w:rPr>
        <w:t>r el pie de figura</w:t>
      </w:r>
    </w:p>
    <w:p w14:paraId="5C64AF76" w14:textId="1F408FE8" w:rsidR="008712A5" w:rsidRPr="008712A5" w:rsidRDefault="008712A5">
      <w:pPr>
        <w:pStyle w:val="Textocomentario"/>
        <w:rPr>
          <w:lang w:val="es-ES"/>
        </w:rPr>
      </w:pPr>
      <w:r w:rsidRPr="008712A5">
        <w:rPr>
          <w:lang w:val="es-ES"/>
        </w:rPr>
        <w:t>C</w:t>
      </w:r>
      <w:r>
        <w:rPr>
          <w:lang w:val="es-ES"/>
        </w:rPr>
        <w:t>ódigo decolores de la actividad, línea continua y línea de puntos….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5D0643" w15:done="0"/>
  <w15:commentEx w15:paraId="7FC5F34E" w15:done="0"/>
  <w15:commentEx w15:paraId="6813F5AA" w15:done="0"/>
  <w15:commentEx w15:paraId="685E32B3" w15:done="0"/>
  <w15:commentEx w15:paraId="00CBE003" w15:done="0"/>
  <w15:commentEx w15:paraId="0F51EB1C" w15:done="0"/>
  <w15:commentEx w15:paraId="0DE0DB6B" w15:done="0"/>
  <w15:commentEx w15:paraId="064E4774" w15:done="0"/>
  <w15:commentEx w15:paraId="0417EDBC" w15:done="0"/>
  <w15:commentEx w15:paraId="4DE57B44" w15:done="0"/>
  <w15:commentEx w15:paraId="77B6ABE7" w15:done="0"/>
  <w15:commentEx w15:paraId="07036E6A" w15:done="0"/>
  <w15:commentEx w15:paraId="760C0C5F" w15:done="0"/>
  <w15:commentEx w15:paraId="07E48F31" w15:done="0"/>
  <w15:commentEx w15:paraId="0E953E1C" w15:done="0"/>
  <w15:commentEx w15:paraId="0E7C82CE" w15:done="0"/>
  <w15:commentEx w15:paraId="59B2C903" w15:done="0"/>
  <w15:commentEx w15:paraId="61EACB91" w15:done="0"/>
  <w15:commentEx w15:paraId="66A09C31" w15:done="0"/>
  <w15:commentEx w15:paraId="1976AFE7" w15:done="0"/>
  <w15:commentEx w15:paraId="3E289940" w15:done="0"/>
  <w15:commentEx w15:paraId="23D5ED97" w15:done="0"/>
  <w15:commentEx w15:paraId="68CC8FA3" w15:done="0"/>
  <w15:commentEx w15:paraId="03FBCB36" w15:done="0"/>
  <w15:commentEx w15:paraId="39F0C915" w15:done="0"/>
  <w15:commentEx w15:paraId="5C64AF7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FAE73C" w16cid:durableId="27BDCC0D"/>
  <w16cid:commentId w16cid:paraId="705B9481" w16cid:durableId="27BDCC0E"/>
  <w16cid:commentId w16cid:paraId="045D0643" w16cid:durableId="27BDCC0F"/>
  <w16cid:commentId w16cid:paraId="7FC5F34E" w16cid:durableId="27BDCC10"/>
  <w16cid:commentId w16cid:paraId="6813F5AA" w16cid:durableId="27BDCC11"/>
  <w16cid:commentId w16cid:paraId="685E32B3" w16cid:durableId="27BDCC12"/>
  <w16cid:commentId w16cid:paraId="00CBE003" w16cid:durableId="27BDCC13"/>
  <w16cid:commentId w16cid:paraId="0F51EB1C" w16cid:durableId="27BDCC14"/>
  <w16cid:commentId w16cid:paraId="0DE0DB6B" w16cid:durableId="27BDCC15"/>
  <w16cid:commentId w16cid:paraId="064E4774" w16cid:durableId="27BDCC16"/>
  <w16cid:commentId w16cid:paraId="0417EDBC" w16cid:durableId="27BDCC17"/>
  <w16cid:commentId w16cid:paraId="4DE57B44" w16cid:durableId="27BDCC18"/>
  <w16cid:commentId w16cid:paraId="77B6ABE7" w16cid:durableId="27BDCC19"/>
  <w16cid:commentId w16cid:paraId="07036E6A" w16cid:durableId="27BDCC1A"/>
  <w16cid:commentId w16cid:paraId="760C0C5F" w16cid:durableId="27BDCC1B"/>
  <w16cid:commentId w16cid:paraId="07E48F31" w16cid:durableId="27BDCC1C"/>
  <w16cid:commentId w16cid:paraId="0E953E1C" w16cid:durableId="27BDCC1D"/>
  <w16cid:commentId w16cid:paraId="0E7C82CE" w16cid:durableId="27BDCC1E"/>
  <w16cid:commentId w16cid:paraId="59B2C903" w16cid:durableId="27BDCCE1"/>
  <w16cid:commentId w16cid:paraId="61EACB91" w16cid:durableId="27BEAE3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C5207E" w14:textId="77777777" w:rsidR="00B37198" w:rsidRDefault="00B37198">
      <w:r>
        <w:separator/>
      </w:r>
    </w:p>
  </w:endnote>
  <w:endnote w:type="continuationSeparator" w:id="0">
    <w:p w14:paraId="127FB471" w14:textId="77777777" w:rsidR="00B37198" w:rsidRDefault="00B37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ymbol"/>
    <w:charset w:val="00"/>
    <w:family w:val="auto"/>
    <w:pitch w:val="default"/>
  </w:font>
  <w:font w:name="Liberation Serif">
    <w:altName w:val="Times New Roman"/>
    <w:panose1 w:val="00000000000000000000"/>
    <w:charset w:val="00"/>
    <w:family w:val="roman"/>
    <w:notTrueType/>
    <w:pitch w:val="default"/>
  </w:font>
  <w:font w:name="Noto Serif CJK SC">
    <w:altName w:val="Malgun Gothic"/>
    <w:charset w:val="00"/>
    <w:family w:val="auto"/>
    <w:pitch w:val="default"/>
  </w:font>
  <w:font w:name="Lohit Devanagari">
    <w:altName w:val="Arial"/>
    <w:charset w:val="00"/>
    <w:family w:val="auto"/>
    <w:pitch w:val="default"/>
  </w:font>
  <w:font w:name="Noto Sans CJK SC">
    <w:charset w:val="00"/>
    <w:family w:val="auto"/>
    <w:pitch w:val="default"/>
  </w:font>
  <w:font w:name="Liberatio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Mono">
    <w:altName w:val="Courier New"/>
    <w:charset w:val="00"/>
    <w:family w:val="auto"/>
    <w:pitch w:val="default"/>
  </w:font>
  <w:font w:name="Noto Sans Mono CJK SC">
    <w:charset w:val="00"/>
    <w:family w:val="auto"/>
    <w:pitch w:val="default"/>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serif">
    <w:altName w:val="Malgun Gothic"/>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6768A6" w14:textId="43D91A3D" w:rsidR="00F201CA" w:rsidRDefault="006B4FAD">
    <w:pPr>
      <w:pStyle w:val="Piedepgina"/>
      <w:jc w:val="center"/>
    </w:pPr>
    <w:r>
      <w:fldChar w:fldCharType="begin"/>
    </w:r>
    <w:r>
      <w:instrText xml:space="preserve"> PAGE </w:instrText>
    </w:r>
    <w:r>
      <w:fldChar w:fldCharType="separate"/>
    </w:r>
    <w:r w:rsidR="00434D4C">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156BF0" w14:textId="77777777" w:rsidR="00B37198" w:rsidRDefault="00B37198">
      <w:r>
        <w:separator/>
      </w:r>
    </w:p>
  </w:footnote>
  <w:footnote w:type="continuationSeparator" w:id="0">
    <w:p w14:paraId="78E57926" w14:textId="77777777" w:rsidR="00B37198" w:rsidRDefault="00B371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5E26C" w14:textId="77777777" w:rsidR="00F201CA" w:rsidRDefault="00F201C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5339E"/>
    <w:multiLevelType w:val="hybridMultilevel"/>
    <w:tmpl w:val="C9184C36"/>
    <w:lvl w:ilvl="0" w:tplc="221CFC4C">
      <w:start w:val="1"/>
      <w:numFmt w:val="bullet"/>
      <w:lvlText w:val=""/>
      <w:lvlJc w:val="left"/>
      <w:pPr>
        <w:tabs>
          <w:tab w:val="num" w:pos="720"/>
        </w:tabs>
        <w:ind w:left="720" w:hanging="360"/>
      </w:pPr>
      <w:rPr>
        <w:rFonts w:ascii="Symbol" w:hAnsi="Symbol" w:cs="Symbol" w:hint="default"/>
      </w:rPr>
    </w:lvl>
    <w:lvl w:ilvl="1" w:tplc="A7FE61C0">
      <w:start w:val="1"/>
      <w:numFmt w:val="bullet"/>
      <w:lvlText w:val="◦"/>
      <w:lvlJc w:val="left"/>
      <w:pPr>
        <w:tabs>
          <w:tab w:val="num" w:pos="1080"/>
        </w:tabs>
        <w:ind w:left="1080" w:hanging="360"/>
      </w:pPr>
      <w:rPr>
        <w:rFonts w:ascii="OpenSymbol" w:hAnsi="OpenSymbol" w:cs="OpenSymbol" w:hint="default"/>
      </w:rPr>
    </w:lvl>
    <w:lvl w:ilvl="2" w:tplc="734E0062">
      <w:start w:val="1"/>
      <w:numFmt w:val="bullet"/>
      <w:lvlText w:val="▪"/>
      <w:lvlJc w:val="left"/>
      <w:pPr>
        <w:tabs>
          <w:tab w:val="num" w:pos="1440"/>
        </w:tabs>
        <w:ind w:left="1440" w:hanging="360"/>
      </w:pPr>
      <w:rPr>
        <w:rFonts w:ascii="OpenSymbol" w:hAnsi="OpenSymbol" w:cs="OpenSymbol" w:hint="default"/>
      </w:rPr>
    </w:lvl>
    <w:lvl w:ilvl="3" w:tplc="3080EAB0">
      <w:start w:val="1"/>
      <w:numFmt w:val="bullet"/>
      <w:lvlText w:val=""/>
      <w:lvlJc w:val="left"/>
      <w:pPr>
        <w:tabs>
          <w:tab w:val="num" w:pos="1800"/>
        </w:tabs>
        <w:ind w:left="1800" w:hanging="360"/>
      </w:pPr>
      <w:rPr>
        <w:rFonts w:ascii="Symbol" w:hAnsi="Symbol" w:cs="Symbol" w:hint="default"/>
      </w:rPr>
    </w:lvl>
    <w:lvl w:ilvl="4" w:tplc="FCACD68E">
      <w:start w:val="1"/>
      <w:numFmt w:val="bullet"/>
      <w:lvlText w:val="◦"/>
      <w:lvlJc w:val="left"/>
      <w:pPr>
        <w:tabs>
          <w:tab w:val="num" w:pos="2160"/>
        </w:tabs>
        <w:ind w:left="2160" w:hanging="360"/>
      </w:pPr>
      <w:rPr>
        <w:rFonts w:ascii="OpenSymbol" w:hAnsi="OpenSymbol" w:cs="OpenSymbol" w:hint="default"/>
      </w:rPr>
    </w:lvl>
    <w:lvl w:ilvl="5" w:tplc="99386ECC">
      <w:start w:val="1"/>
      <w:numFmt w:val="bullet"/>
      <w:lvlText w:val="▪"/>
      <w:lvlJc w:val="left"/>
      <w:pPr>
        <w:tabs>
          <w:tab w:val="num" w:pos="2520"/>
        </w:tabs>
        <w:ind w:left="2520" w:hanging="360"/>
      </w:pPr>
      <w:rPr>
        <w:rFonts w:ascii="OpenSymbol" w:hAnsi="OpenSymbol" w:cs="OpenSymbol" w:hint="default"/>
      </w:rPr>
    </w:lvl>
    <w:lvl w:ilvl="6" w:tplc="FD44DD98">
      <w:start w:val="1"/>
      <w:numFmt w:val="bullet"/>
      <w:lvlText w:val=""/>
      <w:lvlJc w:val="left"/>
      <w:pPr>
        <w:tabs>
          <w:tab w:val="num" w:pos="2880"/>
        </w:tabs>
        <w:ind w:left="2880" w:hanging="360"/>
      </w:pPr>
      <w:rPr>
        <w:rFonts w:ascii="Symbol" w:hAnsi="Symbol" w:cs="Symbol" w:hint="default"/>
      </w:rPr>
    </w:lvl>
    <w:lvl w:ilvl="7" w:tplc="A948A278">
      <w:start w:val="1"/>
      <w:numFmt w:val="bullet"/>
      <w:lvlText w:val="◦"/>
      <w:lvlJc w:val="left"/>
      <w:pPr>
        <w:tabs>
          <w:tab w:val="num" w:pos="3240"/>
        </w:tabs>
        <w:ind w:left="3240" w:hanging="360"/>
      </w:pPr>
      <w:rPr>
        <w:rFonts w:ascii="OpenSymbol" w:hAnsi="OpenSymbol" w:cs="OpenSymbol" w:hint="default"/>
      </w:rPr>
    </w:lvl>
    <w:lvl w:ilvl="8" w:tplc="5C82735E">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3414140B"/>
    <w:multiLevelType w:val="hybridMultilevel"/>
    <w:tmpl w:val="2842EAD2"/>
    <w:lvl w:ilvl="0" w:tplc="260881BA">
      <w:start w:val="1"/>
      <w:numFmt w:val="bullet"/>
      <w:lvlText w:val=""/>
      <w:lvlJc w:val="left"/>
      <w:pPr>
        <w:tabs>
          <w:tab w:val="num" w:pos="720"/>
        </w:tabs>
        <w:ind w:left="720" w:hanging="360"/>
      </w:pPr>
      <w:rPr>
        <w:rFonts w:ascii="Symbol" w:hAnsi="Symbol" w:cs="Symbol" w:hint="default"/>
      </w:rPr>
    </w:lvl>
    <w:lvl w:ilvl="1" w:tplc="5410467C">
      <w:start w:val="1"/>
      <w:numFmt w:val="bullet"/>
      <w:lvlText w:val="◦"/>
      <w:lvlJc w:val="left"/>
      <w:pPr>
        <w:tabs>
          <w:tab w:val="num" w:pos="1080"/>
        </w:tabs>
        <w:ind w:left="1080" w:hanging="360"/>
      </w:pPr>
      <w:rPr>
        <w:rFonts w:ascii="OpenSymbol" w:hAnsi="OpenSymbol" w:cs="OpenSymbol" w:hint="default"/>
      </w:rPr>
    </w:lvl>
    <w:lvl w:ilvl="2" w:tplc="68248EAA">
      <w:start w:val="1"/>
      <w:numFmt w:val="bullet"/>
      <w:lvlText w:val="▪"/>
      <w:lvlJc w:val="left"/>
      <w:pPr>
        <w:tabs>
          <w:tab w:val="num" w:pos="1440"/>
        </w:tabs>
        <w:ind w:left="1440" w:hanging="360"/>
      </w:pPr>
      <w:rPr>
        <w:rFonts w:ascii="OpenSymbol" w:hAnsi="OpenSymbol" w:cs="OpenSymbol" w:hint="default"/>
      </w:rPr>
    </w:lvl>
    <w:lvl w:ilvl="3" w:tplc="778EE718">
      <w:start w:val="1"/>
      <w:numFmt w:val="bullet"/>
      <w:lvlText w:val=""/>
      <w:lvlJc w:val="left"/>
      <w:pPr>
        <w:tabs>
          <w:tab w:val="num" w:pos="1800"/>
        </w:tabs>
        <w:ind w:left="1800" w:hanging="360"/>
      </w:pPr>
      <w:rPr>
        <w:rFonts w:ascii="Symbol" w:hAnsi="Symbol" w:cs="Symbol" w:hint="default"/>
      </w:rPr>
    </w:lvl>
    <w:lvl w:ilvl="4" w:tplc="11184790">
      <w:start w:val="1"/>
      <w:numFmt w:val="bullet"/>
      <w:lvlText w:val="◦"/>
      <w:lvlJc w:val="left"/>
      <w:pPr>
        <w:tabs>
          <w:tab w:val="num" w:pos="2160"/>
        </w:tabs>
        <w:ind w:left="2160" w:hanging="360"/>
      </w:pPr>
      <w:rPr>
        <w:rFonts w:ascii="OpenSymbol" w:hAnsi="OpenSymbol" w:cs="OpenSymbol" w:hint="default"/>
      </w:rPr>
    </w:lvl>
    <w:lvl w:ilvl="5" w:tplc="F0B86EA4">
      <w:start w:val="1"/>
      <w:numFmt w:val="bullet"/>
      <w:lvlText w:val="▪"/>
      <w:lvlJc w:val="left"/>
      <w:pPr>
        <w:tabs>
          <w:tab w:val="num" w:pos="2520"/>
        </w:tabs>
        <w:ind w:left="2520" w:hanging="360"/>
      </w:pPr>
      <w:rPr>
        <w:rFonts w:ascii="OpenSymbol" w:hAnsi="OpenSymbol" w:cs="OpenSymbol" w:hint="default"/>
      </w:rPr>
    </w:lvl>
    <w:lvl w:ilvl="6" w:tplc="29C6E26A">
      <w:start w:val="1"/>
      <w:numFmt w:val="bullet"/>
      <w:lvlText w:val=""/>
      <w:lvlJc w:val="left"/>
      <w:pPr>
        <w:tabs>
          <w:tab w:val="num" w:pos="2880"/>
        </w:tabs>
        <w:ind w:left="2880" w:hanging="360"/>
      </w:pPr>
      <w:rPr>
        <w:rFonts w:ascii="Symbol" w:hAnsi="Symbol" w:cs="Symbol" w:hint="default"/>
      </w:rPr>
    </w:lvl>
    <w:lvl w:ilvl="7" w:tplc="B75A9848">
      <w:start w:val="1"/>
      <w:numFmt w:val="bullet"/>
      <w:lvlText w:val="◦"/>
      <w:lvlJc w:val="left"/>
      <w:pPr>
        <w:tabs>
          <w:tab w:val="num" w:pos="3240"/>
        </w:tabs>
        <w:ind w:left="3240" w:hanging="360"/>
      </w:pPr>
      <w:rPr>
        <w:rFonts w:ascii="OpenSymbol" w:hAnsi="OpenSymbol" w:cs="OpenSymbol" w:hint="default"/>
      </w:rPr>
    </w:lvl>
    <w:lvl w:ilvl="8" w:tplc="9E62985C">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DBA0C82"/>
    <w:multiLevelType w:val="hybridMultilevel"/>
    <w:tmpl w:val="1758F33E"/>
    <w:lvl w:ilvl="0" w:tplc="5A6C74D2">
      <w:start w:val="1"/>
      <w:numFmt w:val="bullet"/>
      <w:lvlText w:val=""/>
      <w:lvlJc w:val="left"/>
      <w:pPr>
        <w:tabs>
          <w:tab w:val="num" w:pos="720"/>
        </w:tabs>
        <w:ind w:left="720" w:hanging="360"/>
      </w:pPr>
      <w:rPr>
        <w:rFonts w:ascii="Symbol" w:hAnsi="Symbol" w:cs="Symbol" w:hint="default"/>
      </w:rPr>
    </w:lvl>
    <w:lvl w:ilvl="1" w:tplc="19F414BE">
      <w:start w:val="1"/>
      <w:numFmt w:val="bullet"/>
      <w:lvlText w:val="◦"/>
      <w:lvlJc w:val="left"/>
      <w:pPr>
        <w:tabs>
          <w:tab w:val="num" w:pos="1080"/>
        </w:tabs>
        <w:ind w:left="1080" w:hanging="360"/>
      </w:pPr>
      <w:rPr>
        <w:rFonts w:ascii="OpenSymbol" w:hAnsi="OpenSymbol" w:cs="OpenSymbol" w:hint="default"/>
      </w:rPr>
    </w:lvl>
    <w:lvl w:ilvl="2" w:tplc="33722360">
      <w:start w:val="1"/>
      <w:numFmt w:val="bullet"/>
      <w:lvlText w:val="▪"/>
      <w:lvlJc w:val="left"/>
      <w:pPr>
        <w:tabs>
          <w:tab w:val="num" w:pos="1440"/>
        </w:tabs>
        <w:ind w:left="1440" w:hanging="360"/>
      </w:pPr>
      <w:rPr>
        <w:rFonts w:ascii="OpenSymbol" w:hAnsi="OpenSymbol" w:cs="OpenSymbol" w:hint="default"/>
      </w:rPr>
    </w:lvl>
    <w:lvl w:ilvl="3" w:tplc="A07AFE56">
      <w:start w:val="1"/>
      <w:numFmt w:val="bullet"/>
      <w:lvlText w:val=""/>
      <w:lvlJc w:val="left"/>
      <w:pPr>
        <w:tabs>
          <w:tab w:val="num" w:pos="1800"/>
        </w:tabs>
        <w:ind w:left="1800" w:hanging="360"/>
      </w:pPr>
      <w:rPr>
        <w:rFonts w:ascii="Symbol" w:hAnsi="Symbol" w:cs="Symbol" w:hint="default"/>
      </w:rPr>
    </w:lvl>
    <w:lvl w:ilvl="4" w:tplc="F2F8BD10">
      <w:start w:val="1"/>
      <w:numFmt w:val="bullet"/>
      <w:lvlText w:val="◦"/>
      <w:lvlJc w:val="left"/>
      <w:pPr>
        <w:tabs>
          <w:tab w:val="num" w:pos="2160"/>
        </w:tabs>
        <w:ind w:left="2160" w:hanging="360"/>
      </w:pPr>
      <w:rPr>
        <w:rFonts w:ascii="OpenSymbol" w:hAnsi="OpenSymbol" w:cs="OpenSymbol" w:hint="default"/>
      </w:rPr>
    </w:lvl>
    <w:lvl w:ilvl="5" w:tplc="B7B4E1DA">
      <w:start w:val="1"/>
      <w:numFmt w:val="bullet"/>
      <w:lvlText w:val="▪"/>
      <w:lvlJc w:val="left"/>
      <w:pPr>
        <w:tabs>
          <w:tab w:val="num" w:pos="2520"/>
        </w:tabs>
        <w:ind w:left="2520" w:hanging="360"/>
      </w:pPr>
      <w:rPr>
        <w:rFonts w:ascii="OpenSymbol" w:hAnsi="OpenSymbol" w:cs="OpenSymbol" w:hint="default"/>
      </w:rPr>
    </w:lvl>
    <w:lvl w:ilvl="6" w:tplc="29CA6F9A">
      <w:start w:val="1"/>
      <w:numFmt w:val="bullet"/>
      <w:lvlText w:val=""/>
      <w:lvlJc w:val="left"/>
      <w:pPr>
        <w:tabs>
          <w:tab w:val="num" w:pos="2880"/>
        </w:tabs>
        <w:ind w:left="2880" w:hanging="360"/>
      </w:pPr>
      <w:rPr>
        <w:rFonts w:ascii="Symbol" w:hAnsi="Symbol" w:cs="Symbol" w:hint="default"/>
      </w:rPr>
    </w:lvl>
    <w:lvl w:ilvl="7" w:tplc="E04C4A30">
      <w:start w:val="1"/>
      <w:numFmt w:val="bullet"/>
      <w:lvlText w:val="◦"/>
      <w:lvlJc w:val="left"/>
      <w:pPr>
        <w:tabs>
          <w:tab w:val="num" w:pos="3240"/>
        </w:tabs>
        <w:ind w:left="3240" w:hanging="360"/>
      </w:pPr>
      <w:rPr>
        <w:rFonts w:ascii="OpenSymbol" w:hAnsi="OpenSymbol" w:cs="OpenSymbol" w:hint="default"/>
      </w:rPr>
    </w:lvl>
    <w:lvl w:ilvl="8" w:tplc="87A8CD1A">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6D077158"/>
    <w:multiLevelType w:val="hybridMultilevel"/>
    <w:tmpl w:val="24CCFDF0"/>
    <w:lvl w:ilvl="0" w:tplc="A48C01A2">
      <w:start w:val="1"/>
      <w:numFmt w:val="none"/>
      <w:pStyle w:val="Ttulo1"/>
      <w:suff w:val="nothing"/>
      <w:lvlText w:val=""/>
      <w:lvlJc w:val="left"/>
      <w:pPr>
        <w:tabs>
          <w:tab w:val="num" w:pos="0"/>
        </w:tabs>
        <w:ind w:left="0" w:firstLine="0"/>
      </w:pPr>
    </w:lvl>
    <w:lvl w:ilvl="1" w:tplc="118453F6">
      <w:start w:val="1"/>
      <w:numFmt w:val="none"/>
      <w:pStyle w:val="Ttulo2"/>
      <w:suff w:val="nothing"/>
      <w:lvlText w:val=""/>
      <w:lvlJc w:val="left"/>
      <w:pPr>
        <w:tabs>
          <w:tab w:val="num" w:pos="0"/>
        </w:tabs>
        <w:ind w:left="0" w:firstLine="0"/>
      </w:pPr>
    </w:lvl>
    <w:lvl w:ilvl="2" w:tplc="9D58C524">
      <w:start w:val="1"/>
      <w:numFmt w:val="none"/>
      <w:pStyle w:val="Ttulo3"/>
      <w:suff w:val="nothing"/>
      <w:lvlText w:val=""/>
      <w:lvlJc w:val="left"/>
      <w:pPr>
        <w:tabs>
          <w:tab w:val="num" w:pos="0"/>
        </w:tabs>
        <w:ind w:left="0" w:firstLine="0"/>
      </w:pPr>
    </w:lvl>
    <w:lvl w:ilvl="3" w:tplc="98EAB3F6">
      <w:start w:val="1"/>
      <w:numFmt w:val="none"/>
      <w:pStyle w:val="Ttulo4"/>
      <w:suff w:val="nothing"/>
      <w:lvlText w:val=""/>
      <w:lvlJc w:val="left"/>
      <w:pPr>
        <w:tabs>
          <w:tab w:val="num" w:pos="0"/>
        </w:tabs>
        <w:ind w:left="0" w:firstLine="0"/>
      </w:pPr>
    </w:lvl>
    <w:lvl w:ilvl="4" w:tplc="98BE406A">
      <w:start w:val="1"/>
      <w:numFmt w:val="none"/>
      <w:pStyle w:val="Ttulo5"/>
      <w:suff w:val="nothing"/>
      <w:lvlText w:val=""/>
      <w:lvlJc w:val="left"/>
      <w:pPr>
        <w:tabs>
          <w:tab w:val="num" w:pos="0"/>
        </w:tabs>
        <w:ind w:left="0" w:firstLine="0"/>
      </w:pPr>
    </w:lvl>
    <w:lvl w:ilvl="5" w:tplc="8F9AAE38">
      <w:start w:val="1"/>
      <w:numFmt w:val="none"/>
      <w:suff w:val="nothing"/>
      <w:lvlText w:val=""/>
      <w:lvlJc w:val="left"/>
      <w:pPr>
        <w:tabs>
          <w:tab w:val="num" w:pos="0"/>
        </w:tabs>
        <w:ind w:left="0" w:firstLine="0"/>
      </w:pPr>
    </w:lvl>
    <w:lvl w:ilvl="6" w:tplc="1654F2B4">
      <w:start w:val="1"/>
      <w:numFmt w:val="none"/>
      <w:suff w:val="nothing"/>
      <w:lvlText w:val=""/>
      <w:lvlJc w:val="left"/>
      <w:pPr>
        <w:tabs>
          <w:tab w:val="num" w:pos="0"/>
        </w:tabs>
        <w:ind w:left="0" w:firstLine="0"/>
      </w:pPr>
    </w:lvl>
    <w:lvl w:ilvl="7" w:tplc="91027072">
      <w:start w:val="1"/>
      <w:numFmt w:val="none"/>
      <w:suff w:val="nothing"/>
      <w:lvlText w:val=""/>
      <w:lvlJc w:val="left"/>
      <w:pPr>
        <w:tabs>
          <w:tab w:val="num" w:pos="0"/>
        </w:tabs>
        <w:ind w:left="0" w:firstLine="0"/>
      </w:pPr>
    </w:lvl>
    <w:lvl w:ilvl="8" w:tplc="227A1432">
      <w:start w:val="1"/>
      <w:numFmt w:val="none"/>
      <w:suff w:val="nothing"/>
      <w:lvlText w:val=""/>
      <w:lvlJc w:val="left"/>
      <w:pPr>
        <w:tabs>
          <w:tab w:val="num" w:pos="0"/>
        </w:tabs>
        <w:ind w:left="0" w:firstLine="0"/>
      </w:pPr>
    </w:lvl>
  </w:abstractNum>
  <w:abstractNum w:abstractNumId="4" w15:restartNumberingAfterBreak="0">
    <w:nsid w:val="73FE1EE3"/>
    <w:multiLevelType w:val="hybridMultilevel"/>
    <w:tmpl w:val="42E0EDBC"/>
    <w:lvl w:ilvl="0" w:tplc="FE046508">
      <w:start w:val="1"/>
      <w:numFmt w:val="bullet"/>
      <w:lvlText w:val=""/>
      <w:lvlJc w:val="left"/>
      <w:pPr>
        <w:tabs>
          <w:tab w:val="num" w:pos="720"/>
        </w:tabs>
        <w:ind w:left="720" w:hanging="360"/>
      </w:pPr>
      <w:rPr>
        <w:rFonts w:ascii="Symbol" w:hAnsi="Symbol" w:cs="Symbol" w:hint="default"/>
      </w:rPr>
    </w:lvl>
    <w:lvl w:ilvl="1" w:tplc="72F6BBBC">
      <w:start w:val="1"/>
      <w:numFmt w:val="bullet"/>
      <w:lvlText w:val="◦"/>
      <w:lvlJc w:val="left"/>
      <w:pPr>
        <w:tabs>
          <w:tab w:val="num" w:pos="1080"/>
        </w:tabs>
        <w:ind w:left="1080" w:hanging="360"/>
      </w:pPr>
      <w:rPr>
        <w:rFonts w:ascii="OpenSymbol" w:hAnsi="OpenSymbol" w:cs="OpenSymbol" w:hint="default"/>
      </w:rPr>
    </w:lvl>
    <w:lvl w:ilvl="2" w:tplc="B38C8C22">
      <w:start w:val="1"/>
      <w:numFmt w:val="bullet"/>
      <w:lvlText w:val="▪"/>
      <w:lvlJc w:val="left"/>
      <w:pPr>
        <w:tabs>
          <w:tab w:val="num" w:pos="1440"/>
        </w:tabs>
        <w:ind w:left="1440" w:hanging="360"/>
      </w:pPr>
      <w:rPr>
        <w:rFonts w:ascii="OpenSymbol" w:hAnsi="OpenSymbol" w:cs="OpenSymbol" w:hint="default"/>
      </w:rPr>
    </w:lvl>
    <w:lvl w:ilvl="3" w:tplc="7A404B04">
      <w:start w:val="1"/>
      <w:numFmt w:val="bullet"/>
      <w:lvlText w:val=""/>
      <w:lvlJc w:val="left"/>
      <w:pPr>
        <w:tabs>
          <w:tab w:val="num" w:pos="1800"/>
        </w:tabs>
        <w:ind w:left="1800" w:hanging="360"/>
      </w:pPr>
      <w:rPr>
        <w:rFonts w:ascii="Symbol" w:hAnsi="Symbol" w:cs="Symbol" w:hint="default"/>
      </w:rPr>
    </w:lvl>
    <w:lvl w:ilvl="4" w:tplc="603658EA">
      <w:start w:val="1"/>
      <w:numFmt w:val="bullet"/>
      <w:lvlText w:val="◦"/>
      <w:lvlJc w:val="left"/>
      <w:pPr>
        <w:tabs>
          <w:tab w:val="num" w:pos="2160"/>
        </w:tabs>
        <w:ind w:left="2160" w:hanging="360"/>
      </w:pPr>
      <w:rPr>
        <w:rFonts w:ascii="OpenSymbol" w:hAnsi="OpenSymbol" w:cs="OpenSymbol" w:hint="default"/>
      </w:rPr>
    </w:lvl>
    <w:lvl w:ilvl="5" w:tplc="8EBE8B92">
      <w:start w:val="1"/>
      <w:numFmt w:val="bullet"/>
      <w:lvlText w:val="▪"/>
      <w:lvlJc w:val="left"/>
      <w:pPr>
        <w:tabs>
          <w:tab w:val="num" w:pos="2520"/>
        </w:tabs>
        <w:ind w:left="2520" w:hanging="360"/>
      </w:pPr>
      <w:rPr>
        <w:rFonts w:ascii="OpenSymbol" w:hAnsi="OpenSymbol" w:cs="OpenSymbol" w:hint="default"/>
      </w:rPr>
    </w:lvl>
    <w:lvl w:ilvl="6" w:tplc="F2CC06E2">
      <w:start w:val="1"/>
      <w:numFmt w:val="bullet"/>
      <w:lvlText w:val=""/>
      <w:lvlJc w:val="left"/>
      <w:pPr>
        <w:tabs>
          <w:tab w:val="num" w:pos="2880"/>
        </w:tabs>
        <w:ind w:left="2880" w:hanging="360"/>
      </w:pPr>
      <w:rPr>
        <w:rFonts w:ascii="Symbol" w:hAnsi="Symbol" w:cs="Symbol" w:hint="default"/>
      </w:rPr>
    </w:lvl>
    <w:lvl w:ilvl="7" w:tplc="612A1ABC">
      <w:start w:val="1"/>
      <w:numFmt w:val="bullet"/>
      <w:lvlText w:val="◦"/>
      <w:lvlJc w:val="left"/>
      <w:pPr>
        <w:tabs>
          <w:tab w:val="num" w:pos="3240"/>
        </w:tabs>
        <w:ind w:left="3240" w:hanging="360"/>
      </w:pPr>
      <w:rPr>
        <w:rFonts w:ascii="OpenSymbol" w:hAnsi="OpenSymbol" w:cs="OpenSymbol" w:hint="default"/>
      </w:rPr>
    </w:lvl>
    <w:lvl w:ilvl="8" w:tplc="E114680A">
      <w:start w:val="1"/>
      <w:numFmt w:val="bullet"/>
      <w:lvlText w:val="▪"/>
      <w:lvlJc w:val="left"/>
      <w:pPr>
        <w:tabs>
          <w:tab w:val="num" w:pos="3600"/>
        </w:tabs>
        <w:ind w:left="3600" w:hanging="360"/>
      </w:pPr>
      <w:rPr>
        <w:rFonts w:ascii="OpenSymbol" w:hAnsi="OpenSymbol" w:cs="OpenSymbol" w:hint="default"/>
      </w:rPr>
    </w:lvl>
  </w:abstractNum>
  <w:num w:numId="1">
    <w:abstractNumId w:val="3"/>
  </w:num>
  <w:num w:numId="2">
    <w:abstractNumId w:val="0"/>
  </w:num>
  <w:num w:numId="3">
    <w:abstractNumId w:val="1"/>
  </w:num>
  <w:num w:numId="4">
    <w:abstractNumId w:val="2"/>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ERCEDES GARCIA GONZALEZ">
    <w15:presenceInfo w15:providerId="None" w15:userId="MERCEDES GARCIA GONZAL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01CA"/>
    <w:rsid w:val="00004400"/>
    <w:rsid w:val="00072603"/>
    <w:rsid w:val="000F3EBA"/>
    <w:rsid w:val="00124ABF"/>
    <w:rsid w:val="001419BE"/>
    <w:rsid w:val="001971C3"/>
    <w:rsid w:val="00227331"/>
    <w:rsid w:val="003C2DB3"/>
    <w:rsid w:val="003F1E3C"/>
    <w:rsid w:val="00434D4C"/>
    <w:rsid w:val="004D5CED"/>
    <w:rsid w:val="00597D23"/>
    <w:rsid w:val="005A229E"/>
    <w:rsid w:val="005E0560"/>
    <w:rsid w:val="005F5A72"/>
    <w:rsid w:val="00600B91"/>
    <w:rsid w:val="00600E19"/>
    <w:rsid w:val="00674BF2"/>
    <w:rsid w:val="006B4FAD"/>
    <w:rsid w:val="006C77A4"/>
    <w:rsid w:val="00775F0C"/>
    <w:rsid w:val="007A4F33"/>
    <w:rsid w:val="00826380"/>
    <w:rsid w:val="00835D72"/>
    <w:rsid w:val="008712A5"/>
    <w:rsid w:val="008C3AE3"/>
    <w:rsid w:val="0093764A"/>
    <w:rsid w:val="009F41E5"/>
    <w:rsid w:val="00AA10A7"/>
    <w:rsid w:val="00AA2644"/>
    <w:rsid w:val="00AD02F5"/>
    <w:rsid w:val="00AE577E"/>
    <w:rsid w:val="00B26B3B"/>
    <w:rsid w:val="00B37198"/>
    <w:rsid w:val="00B37D2C"/>
    <w:rsid w:val="00B43C87"/>
    <w:rsid w:val="00B64B82"/>
    <w:rsid w:val="00BC0C1F"/>
    <w:rsid w:val="00BE4B15"/>
    <w:rsid w:val="00BE58B3"/>
    <w:rsid w:val="00C16673"/>
    <w:rsid w:val="00CB6C2F"/>
    <w:rsid w:val="00D32A36"/>
    <w:rsid w:val="00D37FFD"/>
    <w:rsid w:val="00D43914"/>
    <w:rsid w:val="00D87DAB"/>
    <w:rsid w:val="00DF67E1"/>
    <w:rsid w:val="00E475BA"/>
    <w:rsid w:val="00F201CA"/>
    <w:rsid w:val="00F4338B"/>
    <w:rsid w:val="00F63D5A"/>
    <w:rsid w:val="00F81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F2008"/>
  <w15:docId w15:val="{69027F57-B706-2A42-ADE7-02B73816A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Ttulo"/>
    <w:next w:val="Textoindependiente"/>
    <w:link w:val="Ttulo1Car"/>
    <w:qFormat/>
    <w:pPr>
      <w:numPr>
        <w:numId w:val="1"/>
      </w:numPr>
      <w:jc w:val="right"/>
      <w:outlineLvl w:val="0"/>
    </w:pPr>
    <w:rPr>
      <w:rFonts w:ascii="Liberation Serif" w:hAnsi="Liberation Serif"/>
      <w:b/>
      <w:bCs/>
      <w:sz w:val="72"/>
      <w:szCs w:val="72"/>
    </w:rPr>
  </w:style>
  <w:style w:type="paragraph" w:styleId="Ttulo2">
    <w:name w:val="heading 2"/>
    <w:basedOn w:val="Ttulo"/>
    <w:next w:val="Textoindependiente"/>
    <w:link w:val="Ttulo2Car"/>
    <w:qFormat/>
    <w:pPr>
      <w:numPr>
        <w:ilvl w:val="1"/>
        <w:numId w:val="1"/>
      </w:numPr>
      <w:spacing w:before="200" w:line="360" w:lineRule="auto"/>
      <w:jc w:val="both"/>
      <w:outlineLvl w:val="1"/>
    </w:pPr>
    <w:rPr>
      <w:b/>
      <w:bCs/>
      <w:sz w:val="32"/>
      <w:szCs w:val="32"/>
    </w:rPr>
  </w:style>
  <w:style w:type="paragraph" w:styleId="Ttulo3">
    <w:name w:val="heading 3"/>
    <w:basedOn w:val="Ttulo"/>
    <w:next w:val="Textoindependiente"/>
    <w:link w:val="Ttulo3Car"/>
    <w:qFormat/>
    <w:pPr>
      <w:numPr>
        <w:ilvl w:val="2"/>
        <w:numId w:val="1"/>
      </w:numPr>
      <w:spacing w:before="140"/>
      <w:outlineLvl w:val="2"/>
    </w:pPr>
    <w:rPr>
      <w:b/>
      <w:bCs/>
    </w:rPr>
  </w:style>
  <w:style w:type="paragraph" w:styleId="Ttulo4">
    <w:name w:val="heading 4"/>
    <w:basedOn w:val="Ttulo"/>
    <w:next w:val="Textoindependiente"/>
    <w:link w:val="Ttulo4Car"/>
    <w:qFormat/>
    <w:pPr>
      <w:numPr>
        <w:ilvl w:val="3"/>
        <w:numId w:val="1"/>
      </w:numPr>
      <w:spacing w:before="120"/>
      <w:outlineLvl w:val="3"/>
    </w:pPr>
    <w:rPr>
      <w:b/>
      <w:bCs/>
      <w:i/>
      <w:iCs/>
      <w:sz w:val="26"/>
      <w:szCs w:val="26"/>
    </w:rPr>
  </w:style>
  <w:style w:type="paragraph" w:styleId="Ttulo5">
    <w:name w:val="heading 5"/>
    <w:basedOn w:val="Ttulo"/>
    <w:next w:val="Textoindependiente"/>
    <w:link w:val="Ttulo5Car"/>
    <w:qFormat/>
    <w:pPr>
      <w:numPr>
        <w:ilvl w:val="4"/>
        <w:numId w:val="1"/>
      </w:numPr>
      <w:spacing w:before="120" w:after="60"/>
      <w:outlineLvl w:val="4"/>
    </w:pPr>
    <w:rPr>
      <w:b/>
      <w:bCs/>
      <w:sz w:val="24"/>
      <w:szCs w:val="24"/>
    </w:rPr>
  </w:style>
  <w:style w:type="paragraph" w:styleId="Ttulo6">
    <w:name w:val="heading 6"/>
    <w:basedOn w:val="Normal"/>
    <w:next w:val="Normal"/>
    <w:link w:val="Ttulo6Car"/>
    <w:uiPriority w:val="9"/>
    <w:unhideWhenUsed/>
    <w:qFormat/>
    <w:pPr>
      <w:keepNext/>
      <w:keepLines/>
      <w:spacing w:before="320" w:after="200"/>
      <w:outlineLvl w:val="5"/>
    </w:pPr>
    <w:rPr>
      <w:rFonts w:ascii="Arial" w:eastAsia="Arial" w:hAnsi="Arial" w:cs="Arial"/>
      <w:b/>
      <w:bCs/>
      <w:sz w:val="22"/>
      <w:szCs w:val="22"/>
    </w:rPr>
  </w:style>
  <w:style w:type="paragraph" w:styleId="Ttulo7">
    <w:name w:val="heading 7"/>
    <w:basedOn w:val="Normal"/>
    <w:next w:val="Normal"/>
    <w:link w:val="Ttulo7Car"/>
    <w:uiPriority w:val="9"/>
    <w:unhideWhenUsed/>
    <w:qFormat/>
    <w:pPr>
      <w:keepNext/>
      <w:keepLines/>
      <w:spacing w:before="320" w:after="200"/>
      <w:outlineLvl w:val="6"/>
    </w:pPr>
    <w:rPr>
      <w:rFonts w:ascii="Arial" w:eastAsia="Arial" w:hAnsi="Arial" w:cs="Arial"/>
      <w:b/>
      <w:bCs/>
      <w:i/>
      <w:iCs/>
      <w:sz w:val="22"/>
      <w:szCs w:val="22"/>
    </w:rPr>
  </w:style>
  <w:style w:type="paragraph" w:styleId="Ttulo8">
    <w:name w:val="heading 8"/>
    <w:basedOn w:val="Normal"/>
    <w:next w:val="Normal"/>
    <w:link w:val="Ttulo8Car"/>
    <w:uiPriority w:val="9"/>
    <w:unhideWhenUsed/>
    <w:qFormat/>
    <w:pPr>
      <w:keepNext/>
      <w:keepLines/>
      <w:spacing w:before="320" w:after="200"/>
      <w:outlineLvl w:val="7"/>
    </w:pPr>
    <w:rPr>
      <w:rFonts w:ascii="Arial" w:eastAsia="Arial" w:hAnsi="Arial" w:cs="Arial"/>
      <w:i/>
      <w:iCs/>
      <w:sz w:val="22"/>
      <w:szCs w:val="22"/>
    </w:rPr>
  </w:style>
  <w:style w:type="paragraph" w:styleId="Ttulo9">
    <w:name w:val="heading 9"/>
    <w:basedOn w:val="Normal"/>
    <w:next w:val="Normal"/>
    <w:link w:val="Ttulo9Car"/>
    <w:uiPriority w:val="9"/>
    <w:unhideWhenUsed/>
    <w:qFormat/>
    <w:pPr>
      <w:keepNext/>
      <w:keepLines/>
      <w:spacing w:before="320" w:after="200"/>
      <w:outlineLvl w:val="8"/>
    </w:pPr>
    <w:rPr>
      <w:rFonts w:ascii="Arial" w:eastAsia="Arial" w:hAnsi="Arial" w:cs="Arial"/>
      <w:i/>
      <w:i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Pr>
      <w:rFonts w:ascii="Arial" w:eastAsia="Arial" w:hAnsi="Arial" w:cs="Arial"/>
      <w:sz w:val="40"/>
      <w:szCs w:val="40"/>
    </w:rPr>
  </w:style>
  <w:style w:type="character" w:customStyle="1" w:styleId="Ttulo2Car">
    <w:name w:val="Título 2 Car"/>
    <w:link w:val="Ttulo2"/>
    <w:uiPriority w:val="9"/>
    <w:rPr>
      <w:rFonts w:ascii="Arial" w:eastAsia="Arial" w:hAnsi="Arial" w:cs="Arial"/>
      <w:sz w:val="34"/>
    </w:rPr>
  </w:style>
  <w:style w:type="character" w:customStyle="1" w:styleId="Ttulo3Car">
    <w:name w:val="Título 3 Car"/>
    <w:link w:val="Ttulo3"/>
    <w:uiPriority w:val="9"/>
    <w:rPr>
      <w:rFonts w:ascii="Arial" w:eastAsia="Arial" w:hAnsi="Arial" w:cs="Arial"/>
      <w:sz w:val="30"/>
      <w:szCs w:val="30"/>
    </w:rPr>
  </w:style>
  <w:style w:type="character" w:customStyle="1" w:styleId="Ttulo4Car">
    <w:name w:val="Título 4 Car"/>
    <w:link w:val="Ttulo4"/>
    <w:uiPriority w:val="9"/>
    <w:rPr>
      <w:rFonts w:ascii="Arial" w:eastAsia="Arial" w:hAnsi="Arial" w:cs="Arial"/>
      <w:b/>
      <w:bCs/>
      <w:sz w:val="26"/>
      <w:szCs w:val="26"/>
    </w:rPr>
  </w:style>
  <w:style w:type="character" w:customStyle="1" w:styleId="Ttulo5Car">
    <w:name w:val="Título 5 Car"/>
    <w:link w:val="Ttulo5"/>
    <w:uiPriority w:val="9"/>
    <w:rPr>
      <w:rFonts w:ascii="Arial" w:eastAsia="Arial" w:hAnsi="Arial" w:cs="Arial"/>
      <w:b/>
      <w:bCs/>
      <w:sz w:val="24"/>
      <w:szCs w:val="24"/>
    </w:rPr>
  </w:style>
  <w:style w:type="character" w:customStyle="1" w:styleId="Ttulo6Car">
    <w:name w:val="Título 6 Car"/>
    <w:link w:val="Ttulo6"/>
    <w:uiPriority w:val="9"/>
    <w:rPr>
      <w:rFonts w:ascii="Arial" w:eastAsia="Arial" w:hAnsi="Arial" w:cs="Arial"/>
      <w:b/>
      <w:bCs/>
      <w:sz w:val="22"/>
      <w:szCs w:val="22"/>
    </w:rPr>
  </w:style>
  <w:style w:type="character" w:customStyle="1" w:styleId="Ttulo7Car">
    <w:name w:val="Título 7 Car"/>
    <w:link w:val="Ttulo7"/>
    <w:uiPriority w:val="9"/>
    <w:rPr>
      <w:rFonts w:ascii="Arial" w:eastAsia="Arial" w:hAnsi="Arial" w:cs="Arial"/>
      <w:b/>
      <w:bCs/>
      <w:i/>
      <w:iCs/>
      <w:sz w:val="22"/>
      <w:szCs w:val="22"/>
    </w:rPr>
  </w:style>
  <w:style w:type="character" w:customStyle="1" w:styleId="Ttulo8Car">
    <w:name w:val="Título 8 Car"/>
    <w:link w:val="Ttulo8"/>
    <w:uiPriority w:val="9"/>
    <w:rPr>
      <w:rFonts w:ascii="Arial" w:eastAsia="Arial" w:hAnsi="Arial" w:cs="Arial"/>
      <w:i/>
      <w:iCs/>
      <w:sz w:val="22"/>
      <w:szCs w:val="22"/>
    </w:rPr>
  </w:style>
  <w:style w:type="character" w:customStyle="1" w:styleId="Ttulo9Car">
    <w:name w:val="Título 9 Car"/>
    <w:link w:val="Ttulo9"/>
    <w:uiPriority w:val="9"/>
    <w:rPr>
      <w:rFonts w:ascii="Arial" w:eastAsia="Arial" w:hAnsi="Arial" w:cs="Arial"/>
      <w:i/>
      <w:iCs/>
      <w:sz w:val="21"/>
      <w:szCs w:val="21"/>
    </w:rPr>
  </w:style>
  <w:style w:type="paragraph" w:styleId="Prrafodelista">
    <w:name w:val="List Paragraph"/>
    <w:basedOn w:val="Normal"/>
    <w:uiPriority w:val="34"/>
    <w:qFormat/>
    <w:pPr>
      <w:ind w:left="720"/>
      <w:contextualSpacing/>
    </w:pPr>
  </w:style>
  <w:style w:type="paragraph" w:styleId="Sinespaciado">
    <w:name w:val="No Spacing"/>
    <w:uiPriority w:val="1"/>
    <w:qFormat/>
  </w:style>
  <w:style w:type="paragraph" w:styleId="Ttulo">
    <w:name w:val="Title"/>
    <w:basedOn w:val="Normal"/>
    <w:next w:val="Textoindependiente"/>
    <w:link w:val="TtuloCar"/>
    <w:qFormat/>
    <w:pPr>
      <w:keepNext/>
      <w:spacing w:before="240" w:after="120"/>
    </w:pPr>
    <w:rPr>
      <w:rFonts w:ascii="Liberation Sans" w:eastAsia="Noto Sans CJK SC" w:hAnsi="Liberation Sans"/>
      <w:sz w:val="28"/>
      <w:szCs w:val="28"/>
    </w:rPr>
  </w:style>
  <w:style w:type="character" w:customStyle="1" w:styleId="TtuloCar">
    <w:name w:val="Título Car"/>
    <w:link w:val="Ttulo"/>
    <w:uiPriority w:val="10"/>
    <w:rPr>
      <w:sz w:val="48"/>
      <w:szCs w:val="48"/>
    </w:rPr>
  </w:style>
  <w:style w:type="character" w:customStyle="1" w:styleId="SubttuloCar">
    <w:name w:val="Subtítulo Car"/>
    <w:link w:val="Subttulo"/>
    <w:uiPriority w:val="11"/>
    <w:rPr>
      <w:sz w:val="24"/>
      <w:szCs w:val="24"/>
    </w:rPr>
  </w:style>
  <w:style w:type="paragraph" w:styleId="Cita">
    <w:name w:val="Quote"/>
    <w:basedOn w:val="Normal"/>
    <w:next w:val="Normal"/>
    <w:link w:val="CitaCar"/>
    <w:qFormat/>
    <w:pPr>
      <w:spacing w:after="283"/>
      <w:ind w:left="567" w:right="567"/>
    </w:pPr>
  </w:style>
  <w:style w:type="character" w:customStyle="1" w:styleId="CitaCar">
    <w:name w:val="Cita Car"/>
    <w:link w:val="Cita"/>
    <w:uiPriority w:val="29"/>
    <w:rPr>
      <w:i/>
    </w:rPr>
  </w:style>
  <w:style w:type="paragraph" w:styleId="Citadestacada">
    <w:name w:val="Intense Quote"/>
    <w:basedOn w:val="Normal"/>
    <w:next w:val="Normal"/>
    <w:link w:val="Citadestacada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destacadaCar">
    <w:name w:val="Cita destacada Car"/>
    <w:link w:val="Citadestacada"/>
    <w:uiPriority w:val="30"/>
    <w:rPr>
      <w:i/>
    </w:rPr>
  </w:style>
  <w:style w:type="character" w:customStyle="1" w:styleId="EncabezadoCar">
    <w:name w:val="Encabezado Car"/>
    <w:link w:val="Encabezado"/>
    <w:uiPriority w:val="99"/>
  </w:style>
  <w:style w:type="character" w:customStyle="1" w:styleId="FooterChar">
    <w:name w:val="Footer Char"/>
    <w:uiPriority w:val="99"/>
  </w:style>
  <w:style w:type="character" w:customStyle="1" w:styleId="PiedepginaCar">
    <w:name w:val="Pie de página Car"/>
    <w:link w:val="Piedepgina"/>
    <w:uiPriority w:val="99"/>
  </w:style>
  <w:style w:type="table" w:styleId="Tablaconcuadrcula">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Tablanormal11">
    <w:name w:val="Tabla normal 1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Tablanormal21">
    <w:name w:val="Tabla normal 21"/>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Tablanormal31">
    <w:name w:val="Tabla normal 31"/>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Tablanormal41">
    <w:name w:val="Tabla normal 41"/>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Tablanormal51">
    <w:name w:val="Tabla normal 51"/>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Tablaconcuadrcula1clara1">
    <w:name w:val="Tabla con cuadrícula 1 clara1"/>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Tabladecuadrcula21">
    <w:name w:val="Tabla de cuadrícula 21"/>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Tabladecuadrcula31">
    <w:name w:val="Tabla de cuadrícula 31"/>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Tabladecuadrcula41">
    <w:name w:val="Tabla de cuadrícula 41"/>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Tablaconcuadrcula5oscura1">
    <w:name w:val="Tabla con cuadrícula 5 oscura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Tablaconcuadrcula6concolores1">
    <w:name w:val="Tabla con cuadrícula 6 con colores1"/>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customStyle="1" w:styleId="Tablaconcuadrcula7concolores1">
    <w:name w:val="Tabla con cuadrícula 7 con colores1"/>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customStyle="1" w:styleId="Tabladelista1clara1">
    <w:name w:val="Tabla de lista 1 clara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Tabladelista21">
    <w:name w:val="Tabla de lista 21"/>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Tabladelista31">
    <w:name w:val="Tabla de lista 31"/>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Tabladelista41">
    <w:name w:val="Tabla de lista 41"/>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Tabladelista5oscura1">
    <w:name w:val="Tabla de lista 5 oscura1"/>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Tabladelista6concolores1">
    <w:name w:val="Tabla de lista 6 con colores1"/>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Tabladelista7concolores1">
    <w:name w:val="Tabla de lista 7 con colores1"/>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rPr>
      <w:color w:val="404040"/>
      <w:sz w:val="20"/>
      <w:szCs w:val="20"/>
      <w:lang w:val="es-ES" w:eastAsia="es-E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Pr>
      <w:color w:val="404040"/>
      <w:sz w:val="20"/>
      <w:szCs w:val="20"/>
      <w:lang w:val="es-ES" w:eastAsia="es-E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uiPriority w:val="99"/>
    <w:rPr>
      <w:color w:val="404040"/>
      <w:sz w:val="20"/>
      <w:szCs w:val="20"/>
      <w:lang w:val="es-ES" w:eastAsia="es-E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uiPriority w:val="99"/>
    <w:rPr>
      <w:color w:val="404040"/>
      <w:sz w:val="20"/>
      <w:szCs w:val="20"/>
      <w:lang w:val="es-ES" w:eastAsia="es-E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uiPriority w:val="99"/>
    <w:rPr>
      <w:color w:val="404040"/>
      <w:sz w:val="20"/>
      <w:szCs w:val="20"/>
      <w:lang w:val="es-ES" w:eastAsia="es-E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uiPriority w:val="99"/>
    <w:rPr>
      <w:color w:val="404040"/>
      <w:sz w:val="20"/>
      <w:szCs w:val="20"/>
      <w:lang w:val="es-ES" w:eastAsia="es-E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uiPriority w:val="99"/>
    <w:rPr>
      <w:color w:val="404040"/>
      <w:sz w:val="20"/>
      <w:szCs w:val="20"/>
      <w:lang w:val="es-ES" w:eastAsia="es-E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uiPriority w:val="99"/>
    <w:rPr>
      <w:color w:val="404040"/>
      <w:sz w:val="20"/>
      <w:szCs w:val="20"/>
      <w:lang w:val="es-ES" w:eastAsia="es-ES" w:bidi="ar-SA"/>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Pr>
      <w:color w:val="404040"/>
      <w:sz w:val="20"/>
      <w:szCs w:val="20"/>
      <w:lang w:val="es-ES" w:eastAsia="es-ES" w:bidi="ar-SA"/>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uiPriority w:val="99"/>
    <w:rPr>
      <w:color w:val="404040"/>
      <w:sz w:val="20"/>
      <w:szCs w:val="20"/>
      <w:lang w:val="es-ES" w:eastAsia="es-ES" w:bidi="ar-SA"/>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uiPriority w:val="99"/>
    <w:rPr>
      <w:color w:val="404040"/>
      <w:sz w:val="20"/>
      <w:szCs w:val="20"/>
      <w:lang w:val="es-ES" w:eastAsia="es-ES" w:bidi="ar-SA"/>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uiPriority w:val="99"/>
    <w:rPr>
      <w:color w:val="404040"/>
      <w:sz w:val="20"/>
      <w:szCs w:val="20"/>
      <w:lang w:val="es-ES" w:eastAsia="es-ES" w:bidi="ar-SA"/>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uiPriority w:val="99"/>
    <w:rPr>
      <w:color w:val="404040"/>
      <w:sz w:val="20"/>
      <w:szCs w:val="20"/>
      <w:lang w:val="es-ES" w:eastAsia="es-ES" w:bidi="ar-SA"/>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uiPriority w:val="99"/>
    <w:rPr>
      <w:color w:val="404040"/>
      <w:sz w:val="20"/>
      <w:szCs w:val="20"/>
      <w:lang w:val="es-ES" w:eastAsia="es-ES" w:bidi="ar-SA"/>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ipervnculo">
    <w:name w:val="Hyperlink"/>
    <w:uiPriority w:val="99"/>
    <w:unhideWhenUsed/>
    <w:rPr>
      <w:color w:val="0000FF" w:themeColor="hyperlink"/>
      <w:u w:val="single"/>
    </w:rPr>
  </w:style>
  <w:style w:type="paragraph" w:styleId="Textonotapie">
    <w:name w:val="footnote text"/>
    <w:basedOn w:val="Normal"/>
    <w:link w:val="TextonotapieCar"/>
    <w:uiPriority w:val="99"/>
    <w:semiHidden/>
    <w:unhideWhenUsed/>
    <w:pPr>
      <w:spacing w:after="40"/>
    </w:pPr>
    <w:rPr>
      <w:sz w:val="18"/>
    </w:rPr>
  </w:style>
  <w:style w:type="character" w:customStyle="1" w:styleId="TextonotapieCar">
    <w:name w:val="Texto nota pie Car"/>
    <w:link w:val="Textonotapie"/>
    <w:uiPriority w:val="99"/>
    <w:rPr>
      <w:sz w:val="18"/>
    </w:rPr>
  </w:style>
  <w:style w:type="character" w:styleId="Refdenotaalpie">
    <w:name w:val="footnote reference"/>
    <w:uiPriority w:val="99"/>
    <w:unhideWhenUsed/>
    <w:rPr>
      <w:vertAlign w:val="superscript"/>
    </w:rPr>
  </w:style>
  <w:style w:type="paragraph" w:styleId="Textonotaalfinal">
    <w:name w:val="endnote text"/>
    <w:basedOn w:val="Normal"/>
    <w:link w:val="TextonotaalfinalCar"/>
    <w:uiPriority w:val="99"/>
    <w:semiHidden/>
    <w:unhideWhenUsed/>
    <w:rPr>
      <w:sz w:val="20"/>
    </w:rPr>
  </w:style>
  <w:style w:type="character" w:customStyle="1" w:styleId="TextonotaalfinalCar">
    <w:name w:val="Texto nota al final Car"/>
    <w:link w:val="Textonotaalfinal"/>
    <w:uiPriority w:val="99"/>
    <w:rPr>
      <w:sz w:val="20"/>
    </w:rPr>
  </w:style>
  <w:style w:type="character" w:styleId="Refdenotaalfinal">
    <w:name w:val="endnote reference"/>
    <w:uiPriority w:val="99"/>
    <w:semiHidden/>
    <w:unhideWhenUsed/>
    <w:rPr>
      <w:vertAlign w:val="superscript"/>
    </w:rPr>
  </w:style>
  <w:style w:type="paragraph" w:styleId="TDC6">
    <w:name w:val="toc 6"/>
    <w:basedOn w:val="Normal"/>
    <w:next w:val="Normal"/>
    <w:uiPriority w:val="39"/>
    <w:unhideWhenUsed/>
    <w:pPr>
      <w:spacing w:after="57"/>
      <w:ind w:left="1417"/>
    </w:pPr>
  </w:style>
  <w:style w:type="paragraph" w:styleId="TDC7">
    <w:name w:val="toc 7"/>
    <w:basedOn w:val="Normal"/>
    <w:next w:val="Normal"/>
    <w:uiPriority w:val="39"/>
    <w:unhideWhenUsed/>
    <w:pPr>
      <w:spacing w:after="57"/>
      <w:ind w:left="1701"/>
    </w:pPr>
  </w:style>
  <w:style w:type="paragraph" w:styleId="TDC8">
    <w:name w:val="toc 8"/>
    <w:basedOn w:val="Normal"/>
    <w:next w:val="Normal"/>
    <w:uiPriority w:val="39"/>
    <w:unhideWhenUsed/>
    <w:pPr>
      <w:spacing w:after="57"/>
      <w:ind w:left="1984"/>
    </w:pPr>
  </w:style>
  <w:style w:type="paragraph" w:styleId="TDC9">
    <w:name w:val="toc 9"/>
    <w:basedOn w:val="Normal"/>
    <w:next w:val="Normal"/>
    <w:uiPriority w:val="39"/>
    <w:unhideWhenUsed/>
    <w:pPr>
      <w:spacing w:after="57"/>
      <w:ind w:left="2268"/>
    </w:pPr>
  </w:style>
  <w:style w:type="paragraph" w:styleId="TtuloTDC">
    <w:name w:val="TOC Heading"/>
    <w:uiPriority w:val="39"/>
    <w:unhideWhenUsed/>
  </w:style>
  <w:style w:type="paragraph" w:styleId="Tabladeilustraciones">
    <w:name w:val="table of figures"/>
    <w:basedOn w:val="Normal"/>
    <w:next w:val="Normal"/>
    <w:uiPriority w:val="99"/>
    <w:unhideWhenUsed/>
  </w:style>
  <w:style w:type="character" w:customStyle="1" w:styleId="Destacado">
    <w:name w:val="Destacado"/>
    <w:qFormat/>
    <w:rPr>
      <w:i/>
      <w:iCs/>
    </w:rPr>
  </w:style>
  <w:style w:type="character" w:customStyle="1" w:styleId="EnlacedeInternet">
    <w:name w:val="Enlace de Internet"/>
    <w:rPr>
      <w:color w:val="000080"/>
      <w:u w:val="single"/>
    </w:rPr>
  </w:style>
  <w:style w:type="character" w:customStyle="1" w:styleId="Enlacedelndice">
    <w:name w:val="Enlace del índice"/>
    <w:qFormat/>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Muydestacado">
    <w:name w:val="Muy destacado"/>
    <w:qFormat/>
    <w:rPr>
      <w:b/>
      <w:bCs/>
    </w:rPr>
  </w:style>
  <w:style w:type="character" w:customStyle="1" w:styleId="EnlacedeInternetvisitado">
    <w:name w:val="Enlace de Internet visitado"/>
    <w:rPr>
      <w:color w:val="800000"/>
      <w:u w:val="single"/>
    </w:rPr>
  </w:style>
  <w:style w:type="character" w:styleId="nfasis">
    <w:name w:val="Emphasis"/>
    <w:qFormat/>
    <w:rPr>
      <w:i/>
      <w:iCs/>
    </w:rPr>
  </w:style>
  <w:style w:type="paragraph" w:styleId="Textoindependiente">
    <w:name w:val="Body Text"/>
    <w:basedOn w:val="Normal"/>
    <w:pPr>
      <w:spacing w:after="140" w:line="360" w:lineRule="auto"/>
      <w:jc w:val="both"/>
    </w:pPr>
    <w:rPr>
      <w:rFonts w:ascii="Liberation Sans" w:hAnsi="Liberation Sans"/>
    </w:r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Segundottulo2">
    <w:name w:val="Segundo título 2"/>
    <w:basedOn w:val="Ttulo2"/>
    <w:qFormat/>
    <w:pPr>
      <w:numPr>
        <w:ilvl w:val="0"/>
        <w:numId w:val="0"/>
      </w:numPr>
    </w:pPr>
    <w:rPr>
      <w:rFonts w:ascii="Liberation Serif" w:hAnsi="Liberation Serif"/>
      <w:sz w:val="26"/>
      <w:szCs w:val="26"/>
    </w:rPr>
  </w:style>
  <w:style w:type="paragraph" w:styleId="Ttulodendice">
    <w:name w:val="index heading"/>
    <w:basedOn w:val="Ttulo"/>
    <w:pPr>
      <w:suppressLineNumbers/>
    </w:pPr>
    <w:rPr>
      <w:b/>
      <w:bCs/>
      <w:sz w:val="32"/>
      <w:szCs w:val="32"/>
    </w:rPr>
  </w:style>
  <w:style w:type="paragraph" w:styleId="Encabezadodelista">
    <w:name w:val="toa heading"/>
    <w:basedOn w:val="Ttulodendice"/>
  </w:style>
  <w:style w:type="paragraph" w:styleId="TDC1">
    <w:name w:val="toc 1"/>
    <w:basedOn w:val="ndice"/>
    <w:pPr>
      <w:tabs>
        <w:tab w:val="right" w:leader="dot" w:pos="9638"/>
      </w:tabs>
    </w:pPr>
  </w:style>
  <w:style w:type="paragraph" w:styleId="TDC2">
    <w:name w:val="toc 2"/>
    <w:basedOn w:val="ndice"/>
    <w:pPr>
      <w:tabs>
        <w:tab w:val="right" w:leader="dot" w:pos="9355"/>
      </w:tabs>
      <w:ind w:left="283"/>
    </w:pPr>
  </w:style>
  <w:style w:type="paragraph" w:customStyle="1" w:styleId="Cabeceraypie">
    <w:name w:val="Cabecera y pie"/>
    <w:basedOn w:val="Normal"/>
    <w:qFormat/>
    <w:pPr>
      <w:suppressLineNumbers/>
      <w:tabs>
        <w:tab w:val="center" w:pos="4819"/>
        <w:tab w:val="right" w:pos="9638"/>
      </w:tabs>
    </w:pPr>
  </w:style>
  <w:style w:type="paragraph" w:styleId="Encabezado">
    <w:name w:val="header"/>
    <w:basedOn w:val="Cabeceraypie"/>
    <w:link w:val="EncabezadoCar"/>
  </w:style>
  <w:style w:type="paragraph" w:customStyle="1" w:styleId="Contenidodelatabla">
    <w:name w:val="Contenido de la tabla"/>
    <w:basedOn w:val="Normal"/>
    <w:qFormat/>
    <w:pPr>
      <w:suppressLineNumbers/>
    </w:pPr>
  </w:style>
  <w:style w:type="paragraph" w:customStyle="1" w:styleId="Ttulodelatabla">
    <w:name w:val="Título de la tabla"/>
    <w:basedOn w:val="Contenidodelatabla"/>
    <w:qFormat/>
    <w:pPr>
      <w:jc w:val="center"/>
    </w:pPr>
    <w:rPr>
      <w:b/>
      <w:bCs/>
    </w:rPr>
  </w:style>
  <w:style w:type="paragraph" w:customStyle="1" w:styleId="Table">
    <w:name w:val="Table"/>
    <w:basedOn w:val="Descripcin"/>
    <w:qFormat/>
  </w:style>
  <w:style w:type="paragraph" w:customStyle="1" w:styleId="Figure">
    <w:name w:val="Figure"/>
    <w:basedOn w:val="Descripcin"/>
    <w:qFormat/>
  </w:style>
  <w:style w:type="paragraph" w:customStyle="1" w:styleId="Contenidodelmarco">
    <w:name w:val="Contenido del marco"/>
    <w:basedOn w:val="Normal"/>
    <w:qFormat/>
  </w:style>
  <w:style w:type="paragraph" w:customStyle="1" w:styleId="Textopreformateado">
    <w:name w:val="Texto preformateado"/>
    <w:basedOn w:val="Normal"/>
    <w:qFormat/>
    <w:rPr>
      <w:rFonts w:ascii="Liberation Mono" w:eastAsia="Noto Sans Mono CJK SC" w:hAnsi="Liberation Mono" w:cs="Liberation Mono"/>
      <w:sz w:val="20"/>
      <w:szCs w:val="20"/>
    </w:rPr>
  </w:style>
  <w:style w:type="paragraph" w:styleId="TDC3">
    <w:name w:val="toc 3"/>
    <w:basedOn w:val="ndice"/>
    <w:pPr>
      <w:tabs>
        <w:tab w:val="right" w:leader="dot" w:pos="9072"/>
      </w:tabs>
      <w:ind w:left="566"/>
    </w:pPr>
  </w:style>
  <w:style w:type="paragraph" w:styleId="TDC4">
    <w:name w:val="toc 4"/>
    <w:basedOn w:val="ndice"/>
    <w:pPr>
      <w:tabs>
        <w:tab w:val="right" w:leader="dot" w:pos="8789"/>
      </w:tabs>
      <w:ind w:left="849"/>
    </w:pPr>
  </w:style>
  <w:style w:type="paragraph" w:styleId="Piedepgina">
    <w:name w:val="footer"/>
    <w:basedOn w:val="Cabeceraypie"/>
    <w:link w:val="PiedepginaCar"/>
  </w:style>
  <w:style w:type="paragraph" w:styleId="Subttulo">
    <w:name w:val="Subtitle"/>
    <w:basedOn w:val="Ttulo"/>
    <w:next w:val="Textoindependiente"/>
    <w:link w:val="SubttuloCar"/>
    <w:qFormat/>
    <w:pPr>
      <w:spacing w:before="60"/>
      <w:jc w:val="center"/>
    </w:pPr>
    <w:rPr>
      <w:sz w:val="36"/>
      <w:szCs w:val="36"/>
    </w:rPr>
  </w:style>
  <w:style w:type="paragraph" w:customStyle="1" w:styleId="Figura">
    <w:name w:val="Figura"/>
    <w:basedOn w:val="Descripcin"/>
    <w:qFormat/>
  </w:style>
  <w:style w:type="paragraph" w:styleId="TDC5">
    <w:name w:val="toc 5"/>
    <w:basedOn w:val="ndice"/>
    <w:pPr>
      <w:tabs>
        <w:tab w:val="right" w:leader="dot" w:pos="8506"/>
      </w:tabs>
      <w:ind w:left="1132"/>
    </w:pPr>
  </w:style>
  <w:style w:type="paragraph" w:styleId="Textodeglobo">
    <w:name w:val="Balloon Text"/>
    <w:basedOn w:val="Normal"/>
    <w:link w:val="TextodegloboCar"/>
    <w:uiPriority w:val="99"/>
    <w:semiHidden/>
    <w:unhideWhenUsed/>
    <w:rsid w:val="00B43C87"/>
    <w:rPr>
      <w:rFonts w:ascii="Tahoma" w:hAnsi="Tahoma" w:cs="Mangal"/>
      <w:sz w:val="16"/>
      <w:szCs w:val="14"/>
    </w:rPr>
  </w:style>
  <w:style w:type="character" w:customStyle="1" w:styleId="TextodegloboCar">
    <w:name w:val="Texto de globo Car"/>
    <w:basedOn w:val="Fuentedeprrafopredeter"/>
    <w:link w:val="Textodeglobo"/>
    <w:uiPriority w:val="99"/>
    <w:semiHidden/>
    <w:rsid w:val="00B43C87"/>
    <w:rPr>
      <w:rFonts w:ascii="Tahoma" w:hAnsi="Tahoma" w:cs="Mangal"/>
      <w:sz w:val="16"/>
      <w:szCs w:val="14"/>
    </w:rPr>
  </w:style>
  <w:style w:type="character" w:styleId="Refdecomentario">
    <w:name w:val="annotation reference"/>
    <w:basedOn w:val="Fuentedeprrafopredeter"/>
    <w:uiPriority w:val="99"/>
    <w:semiHidden/>
    <w:unhideWhenUsed/>
    <w:rsid w:val="00072603"/>
    <w:rPr>
      <w:sz w:val="16"/>
      <w:szCs w:val="16"/>
    </w:rPr>
  </w:style>
  <w:style w:type="paragraph" w:styleId="Textocomentario">
    <w:name w:val="annotation text"/>
    <w:basedOn w:val="Normal"/>
    <w:link w:val="TextocomentarioCar"/>
    <w:uiPriority w:val="99"/>
    <w:unhideWhenUsed/>
    <w:rsid w:val="00072603"/>
    <w:rPr>
      <w:rFonts w:cs="Mangal"/>
      <w:sz w:val="20"/>
      <w:szCs w:val="18"/>
    </w:rPr>
  </w:style>
  <w:style w:type="character" w:customStyle="1" w:styleId="TextocomentarioCar">
    <w:name w:val="Texto comentario Car"/>
    <w:basedOn w:val="Fuentedeprrafopredeter"/>
    <w:link w:val="Textocomentario"/>
    <w:uiPriority w:val="99"/>
    <w:rsid w:val="00072603"/>
    <w:rPr>
      <w:rFonts w:cs="Mangal"/>
      <w:sz w:val="20"/>
      <w:szCs w:val="18"/>
    </w:rPr>
  </w:style>
  <w:style w:type="paragraph" w:styleId="Asuntodelcomentario">
    <w:name w:val="annotation subject"/>
    <w:basedOn w:val="Textocomentario"/>
    <w:next w:val="Textocomentario"/>
    <w:link w:val="AsuntodelcomentarioCar"/>
    <w:uiPriority w:val="99"/>
    <w:semiHidden/>
    <w:unhideWhenUsed/>
    <w:rsid w:val="00072603"/>
    <w:rPr>
      <w:b/>
      <w:bCs/>
    </w:rPr>
  </w:style>
  <w:style w:type="character" w:customStyle="1" w:styleId="AsuntodelcomentarioCar">
    <w:name w:val="Asunto del comentario Car"/>
    <w:basedOn w:val="TextocomentarioCar"/>
    <w:link w:val="Asuntodelcomentario"/>
    <w:uiPriority w:val="99"/>
    <w:semiHidden/>
    <w:rsid w:val="00072603"/>
    <w:rPr>
      <w:rFonts w:cs="Mangal"/>
      <w:b/>
      <w:bCs/>
      <w:sz w:val="20"/>
      <w:szCs w:val="18"/>
    </w:rPr>
  </w:style>
  <w:style w:type="paragraph" w:styleId="Revisin">
    <w:name w:val="Revision"/>
    <w:hidden/>
    <w:uiPriority w:val="99"/>
    <w:semiHidden/>
    <w:rsid w:val="00C16673"/>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jp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20" Type="http://schemas.microsoft.com/office/2016/09/relationships/commentsIds" Target="commentsId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1329</TotalTime>
  <Pages>14</Pages>
  <Words>3166</Words>
  <Characters>17416</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MERCEDES GARCIA GONZALEZ</cp:lastModifiedBy>
  <cp:revision>16</cp:revision>
  <dcterms:created xsi:type="dcterms:W3CDTF">2023-03-09T12:23:00Z</dcterms:created>
  <dcterms:modified xsi:type="dcterms:W3CDTF">2023-03-20T12:18:00Z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