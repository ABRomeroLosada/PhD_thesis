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2.png" ContentType="image/png"/>
  <Override PartName="/word/media/image7.png" ContentType="image/png"/>
  <Override PartName="/word/media/image13.png" ContentType="image/png"/>
  <Override PartName="/word/media/image8.png" ContentType="image/png"/>
  <Override PartName="/word/media/image6.jpeg" ContentType="image/jpe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13</w:t>
            </w:r>
          </w:hyperlink>
        </w:p>
        <w:p>
          <w:pPr>
            <w:pStyle w:val="Sumario1"/>
            <w:rPr/>
          </w:pPr>
          <w:hyperlink w:anchor="__RefHeading___Toc31188_448844389">
            <w:r>
              <w:rPr>
                <w:rStyle w:val="Enlacedelndice"/>
              </w:rPr>
              <w:t>Introduction</w:t>
              <w:tab/>
              <w:t>17</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19</w:t>
            </w:r>
          </w:hyperlink>
        </w:p>
        <w:p>
          <w:pPr>
            <w:pStyle w:val="Sumario3"/>
            <w:tabs>
              <w:tab w:val="clear" w:pos="9072"/>
              <w:tab w:val="right" w:pos="9638" w:leader="dot"/>
            </w:tabs>
            <w:rPr/>
          </w:pPr>
          <w:hyperlink w:anchor="__RefHeading___Toc134151_215731975">
            <w:r>
              <w:rPr>
                <w:rStyle w:val="Enlacedelndice"/>
              </w:rPr>
              <w:t>Circadian research</w:t>
              <w:tab/>
              <w:t>23</w:t>
            </w:r>
          </w:hyperlink>
        </w:p>
        <w:p>
          <w:pPr>
            <w:pStyle w:val="Sumario2"/>
            <w:tabs>
              <w:tab w:val="clear" w:pos="9355"/>
              <w:tab w:val="right" w:pos="9638" w:leader="dot"/>
            </w:tabs>
            <w:rPr/>
          </w:pPr>
          <w:hyperlink w:anchor="__RefHeading___Toc134153_215731975">
            <w:r>
              <w:rPr>
                <w:rStyle w:val="Enlacedelndice"/>
              </w:rPr>
              <w:t>Ostreococcus tauri</w:t>
              <w:tab/>
              <w:t>26</w:t>
            </w:r>
          </w:hyperlink>
        </w:p>
        <w:p>
          <w:pPr>
            <w:pStyle w:val="Sumario2"/>
            <w:tabs>
              <w:tab w:val="clear" w:pos="9355"/>
              <w:tab w:val="right" w:pos="9638" w:leader="dot"/>
            </w:tabs>
            <w:rPr/>
          </w:pPr>
          <w:hyperlink w:anchor="__RefHeading___Toc134155_215731975">
            <w:r>
              <w:rPr>
                <w:rStyle w:val="Enlacedelndice"/>
              </w:rPr>
              <w:t>Systems Biology.</w:t>
              <w:tab/>
              <w:t>30</w:t>
            </w:r>
          </w:hyperlink>
        </w:p>
        <w:p>
          <w:pPr>
            <w:pStyle w:val="Sumario1"/>
            <w:rPr/>
          </w:pPr>
          <w:hyperlink w:anchor="__RefHeading___Toc31190_448844389">
            <w:r>
              <w:rPr>
                <w:rStyle w:val="Enlacedelndice"/>
              </w:rPr>
              <w:t>Materials and Methods</w:t>
              <w:tab/>
              <w:t>36</w:t>
            </w:r>
          </w:hyperlink>
        </w:p>
        <w:p>
          <w:pPr>
            <w:pStyle w:val="Sumario2"/>
            <w:tabs>
              <w:tab w:val="clear" w:pos="9355"/>
              <w:tab w:val="right" w:pos="9638" w:leader="dot"/>
            </w:tabs>
            <w:rPr/>
          </w:pPr>
          <w:hyperlink w:anchor="__RefHeading___Toc8410_2905816072">
            <w:r>
              <w:rPr>
                <w:rStyle w:val="Enlacedelndice"/>
              </w:rPr>
              <w:t>Organism and culture growth conditions.</w:t>
              <w:tab/>
              <w:t>37</w:t>
            </w:r>
          </w:hyperlink>
        </w:p>
        <w:p>
          <w:pPr>
            <w:pStyle w:val="Sumario3"/>
            <w:tabs>
              <w:tab w:val="clear" w:pos="9072"/>
              <w:tab w:val="right" w:pos="9638" w:leader="dot"/>
            </w:tabs>
            <w:rPr/>
          </w:pPr>
          <w:hyperlink w:anchor="__RefHeading___Toc8412_2905816072">
            <w:r>
              <w:rPr>
                <w:rStyle w:val="Enlacedelndice"/>
              </w:rPr>
              <w:t>Organism and growth medium.</w:t>
              <w:tab/>
              <w:t>37</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38</w:t>
            </w:r>
          </w:hyperlink>
        </w:p>
        <w:p>
          <w:pPr>
            <w:pStyle w:val="Sumario2"/>
            <w:tabs>
              <w:tab w:val="clear" w:pos="9355"/>
              <w:tab w:val="right" w:pos="9638" w:leader="dot"/>
            </w:tabs>
            <w:rPr/>
          </w:pPr>
          <w:hyperlink w:anchor="__RefHeading___Toc8416_2905816072">
            <w:r>
              <w:rPr>
                <w:rStyle w:val="Enlacedelndice"/>
              </w:rPr>
              <w:t>Experimental design.</w:t>
              <w:tab/>
              <w:t>40</w:t>
            </w:r>
          </w:hyperlink>
        </w:p>
        <w:p>
          <w:pPr>
            <w:pStyle w:val="Sumario2"/>
            <w:tabs>
              <w:tab w:val="clear" w:pos="9355"/>
              <w:tab w:val="right" w:pos="9638" w:leader="dot"/>
            </w:tabs>
            <w:rPr/>
          </w:pPr>
          <w:hyperlink w:anchor="__RefHeading___Toc31194_448844389">
            <w:r>
              <w:rPr>
                <w:rStyle w:val="Enlacedelndice"/>
              </w:rPr>
              <w:t>Transcriptomic analysis</w:t>
              <w:tab/>
              <w:t>41</w:t>
            </w:r>
          </w:hyperlink>
        </w:p>
        <w:p>
          <w:pPr>
            <w:pStyle w:val="Sumario3"/>
            <w:tabs>
              <w:tab w:val="clear" w:pos="9072"/>
              <w:tab w:val="right" w:pos="9638" w:leader="dot"/>
            </w:tabs>
            <w:rPr/>
          </w:pPr>
          <w:hyperlink w:anchor="__RefHeading___Toc8418_2905816072">
            <w:r>
              <w:rPr>
                <w:rStyle w:val="Enlacedelndice"/>
              </w:rPr>
              <w:t>Sample Collection</w:t>
              <w:tab/>
              <w:t>41</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41</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42</w:t>
            </w:r>
          </w:hyperlink>
        </w:p>
        <w:p>
          <w:pPr>
            <w:pStyle w:val="Sumario3"/>
            <w:tabs>
              <w:tab w:val="clear" w:pos="9072"/>
              <w:tab w:val="right" w:pos="9638" w:leader="dot"/>
            </w:tabs>
            <w:rPr/>
          </w:pPr>
          <w:hyperlink w:anchor="__RefHeading___Toc8424_2905816072">
            <w:r>
              <w:rPr>
                <w:rStyle w:val="Enlacedelndice"/>
              </w:rPr>
              <w:t>RNA purification</w:t>
              <w:tab/>
              <w:t>42</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42</w:t>
            </w:r>
          </w:hyperlink>
        </w:p>
        <w:p>
          <w:pPr>
            <w:pStyle w:val="Sumario2"/>
            <w:tabs>
              <w:tab w:val="clear" w:pos="9355"/>
              <w:tab w:val="right" w:pos="9638" w:leader="dot"/>
            </w:tabs>
            <w:rPr/>
          </w:pPr>
          <w:hyperlink w:anchor="__RefHeading___Toc8428_2905816072">
            <w:r>
              <w:rPr>
                <w:rStyle w:val="Enlacedelndice"/>
              </w:rPr>
              <w:t>Proteomic analysis</w:t>
              <w:tab/>
              <w:t>43</w:t>
            </w:r>
          </w:hyperlink>
        </w:p>
        <w:p>
          <w:pPr>
            <w:pStyle w:val="Sumario3"/>
            <w:tabs>
              <w:tab w:val="clear" w:pos="9072"/>
              <w:tab w:val="right" w:pos="9638" w:leader="dot"/>
            </w:tabs>
            <w:rPr/>
          </w:pPr>
          <w:hyperlink w:anchor="__RefHeading___Toc8430_2905816072">
            <w:r>
              <w:rPr>
                <w:rStyle w:val="Enlacedelndice"/>
              </w:rPr>
              <w:t>Sample collection</w:t>
              <w:tab/>
              <w:t>43</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43</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43</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43</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44</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44</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44</w:t>
            </w:r>
          </w:hyperlink>
        </w:p>
        <w:p>
          <w:pPr>
            <w:pStyle w:val="Sumario4"/>
            <w:tabs>
              <w:tab w:val="clear" w:pos="8789"/>
              <w:tab w:val="right" w:pos="9638" w:leader="dot"/>
            </w:tabs>
            <w:rPr/>
          </w:pPr>
          <w:hyperlink w:anchor="__RefHeading___Toc8444_2905816072">
            <w:r>
              <w:rPr>
                <w:rStyle w:val="Enlacedelndice"/>
              </w:rPr>
              <w:t>SWATH runs</w:t>
              <w:tab/>
              <w:t>45</w:t>
            </w:r>
          </w:hyperlink>
        </w:p>
        <w:p>
          <w:pPr>
            <w:pStyle w:val="Sumario4"/>
            <w:tabs>
              <w:tab w:val="clear" w:pos="8789"/>
              <w:tab w:val="right" w:pos="9638" w:leader="dot"/>
            </w:tabs>
            <w:rPr/>
          </w:pPr>
          <w:hyperlink w:anchor="__RefHeading___Toc8446_2905816072">
            <w:r>
              <w:rPr>
                <w:rStyle w:val="Enlacedelndice"/>
              </w:rPr>
              <w:t>Data processing</w:t>
              <w:tab/>
              <w:t>45</w:t>
            </w:r>
          </w:hyperlink>
        </w:p>
        <w:p>
          <w:pPr>
            <w:pStyle w:val="Sumario2"/>
            <w:tabs>
              <w:tab w:val="clear" w:pos="9355"/>
              <w:tab w:val="right" w:pos="9638" w:leader="dot"/>
            </w:tabs>
            <w:rPr/>
          </w:pPr>
          <w:hyperlink w:anchor="__RefHeading___Toc8448_2905816072">
            <w:r>
              <w:rPr>
                <w:rStyle w:val="Enlacedelndice"/>
              </w:rPr>
              <w:t>Cell cycle analysis</w:t>
              <w:tab/>
              <w:t>45</w:t>
            </w:r>
          </w:hyperlink>
        </w:p>
        <w:p>
          <w:pPr>
            <w:pStyle w:val="Sumario3"/>
            <w:tabs>
              <w:tab w:val="clear" w:pos="9072"/>
              <w:tab w:val="right" w:pos="9638" w:leader="dot"/>
            </w:tabs>
            <w:rPr/>
          </w:pPr>
          <w:hyperlink w:anchor="__RefHeading___Toc8450_2905816072">
            <w:r>
              <w:rPr>
                <w:rStyle w:val="Enlacedelndice"/>
              </w:rPr>
              <w:t>Sample collection and cell fixation method</w:t>
              <w:tab/>
              <w:t>45</w:t>
            </w:r>
          </w:hyperlink>
        </w:p>
        <w:p>
          <w:pPr>
            <w:pStyle w:val="Sumario3"/>
            <w:tabs>
              <w:tab w:val="clear" w:pos="9072"/>
              <w:tab w:val="right" w:pos="9638" w:leader="dot"/>
            </w:tabs>
            <w:rPr/>
          </w:pPr>
          <w:hyperlink w:anchor="__RefHeading___Toc8452_2905816072">
            <w:r>
              <w:rPr>
                <w:rStyle w:val="Enlacedelndice"/>
              </w:rPr>
              <w:t>Cell staining method</w:t>
              <w:tab/>
              <w:t>46</w:t>
            </w:r>
          </w:hyperlink>
        </w:p>
        <w:p>
          <w:pPr>
            <w:pStyle w:val="Sumario3"/>
            <w:tabs>
              <w:tab w:val="clear" w:pos="9072"/>
              <w:tab w:val="right" w:pos="9638" w:leader="dot"/>
            </w:tabs>
            <w:rPr/>
          </w:pPr>
          <w:hyperlink w:anchor="__RefHeading___Toc8454_2905816072">
            <w:r>
              <w:rPr>
                <w:rStyle w:val="Enlacedelndice"/>
              </w:rPr>
              <w:t>Data acquisition and processing</w:t>
              <w:tab/>
              <w:t>46</w:t>
            </w:r>
          </w:hyperlink>
        </w:p>
        <w:p>
          <w:pPr>
            <w:pStyle w:val="Sumario2"/>
            <w:tabs>
              <w:tab w:val="clear" w:pos="9355"/>
              <w:tab w:val="right" w:pos="9638" w:leader="dot"/>
            </w:tabs>
            <w:rPr/>
          </w:pPr>
          <w:hyperlink w:anchor="__RefHeading___Toc134159_215731975">
            <w:r>
              <w:rPr>
                <w:rStyle w:val="Enlacedelndice"/>
              </w:rPr>
              <w:t>Analysis of photosynthetic activity</w:t>
              <w:tab/>
              <w:t>46</w:t>
            </w:r>
          </w:hyperlink>
        </w:p>
        <w:p>
          <w:pPr>
            <w:pStyle w:val="Sumario3"/>
            <w:tabs>
              <w:tab w:val="clear" w:pos="9072"/>
              <w:tab w:val="right" w:pos="9638" w:leader="dot"/>
            </w:tabs>
            <w:rPr/>
          </w:pPr>
          <w:hyperlink w:anchor="__RefHeading___Toc8456_2905816072">
            <w:r>
              <w:rPr>
                <w:rStyle w:val="Enlacedelndice"/>
              </w:rPr>
              <w:t>Sample collection</w:t>
              <w:tab/>
              <w:t>46</w:t>
            </w:r>
          </w:hyperlink>
        </w:p>
        <w:p>
          <w:pPr>
            <w:pStyle w:val="Sumario3"/>
            <w:tabs>
              <w:tab w:val="clear" w:pos="9072"/>
              <w:tab w:val="right" w:pos="9638" w:leader="dot"/>
            </w:tabs>
            <w:rPr/>
          </w:pPr>
          <w:hyperlink w:anchor="__RefHeading___Toc8458_2905816072">
            <w:r>
              <w:rPr>
                <w:rStyle w:val="Enlacedelndice"/>
              </w:rPr>
              <w:t>Data acquisition</w:t>
              <w:tab/>
              <w:t>46</w:t>
            </w:r>
          </w:hyperlink>
        </w:p>
        <w:p>
          <w:pPr>
            <w:pStyle w:val="Sumario2"/>
            <w:tabs>
              <w:tab w:val="clear" w:pos="9355"/>
              <w:tab w:val="right" w:pos="9638" w:leader="dot"/>
            </w:tabs>
            <w:rPr/>
          </w:pPr>
          <w:hyperlink w:anchor="__RefHeading___Toc29093_2905816072">
            <w:r>
              <w:rPr>
                <w:rStyle w:val="Enlacedelndice"/>
              </w:rPr>
              <w:t>Analytical determinations</w:t>
              <w:tab/>
              <w:t>47</w:t>
            </w:r>
          </w:hyperlink>
        </w:p>
        <w:p>
          <w:pPr>
            <w:pStyle w:val="Sumario3"/>
            <w:tabs>
              <w:tab w:val="clear" w:pos="9072"/>
              <w:tab w:val="right" w:pos="9638" w:leader="dot"/>
            </w:tabs>
            <w:rPr/>
          </w:pPr>
          <w:hyperlink w:anchor="__RefHeading___Toc29095_2905816072">
            <w:r>
              <w:rPr>
                <w:rStyle w:val="Enlacedelndice"/>
              </w:rPr>
              <w:t>Sample collection</w:t>
              <w:tab/>
              <w:t>47</w:t>
            </w:r>
          </w:hyperlink>
        </w:p>
        <w:p>
          <w:pPr>
            <w:pStyle w:val="Sumario3"/>
            <w:tabs>
              <w:tab w:val="clear" w:pos="9072"/>
              <w:tab w:val="right" w:pos="9638" w:leader="dot"/>
            </w:tabs>
            <w:rPr/>
          </w:pPr>
          <w:hyperlink w:anchor="__RefHeading___Toc31202_448844389">
            <w:r>
              <w:rPr>
                <w:rStyle w:val="Enlacedelndice"/>
              </w:rPr>
              <w:t>Starch Content</w:t>
              <w:tab/>
              <w:t>47</w:t>
            </w:r>
          </w:hyperlink>
        </w:p>
        <w:p>
          <w:pPr>
            <w:pStyle w:val="Sumario4"/>
            <w:tabs>
              <w:tab w:val="clear" w:pos="8789"/>
              <w:tab w:val="right" w:pos="9638" w:leader="dot"/>
            </w:tabs>
            <w:rPr/>
          </w:pPr>
          <w:hyperlink w:anchor="__RefHeading___Toc29097_2905816072">
            <w:r>
              <w:rPr>
                <w:rStyle w:val="Enlacedelndice"/>
              </w:rPr>
              <w:t>Cell disruption</w:t>
              <w:tab/>
              <w:t>47</w:t>
            </w:r>
          </w:hyperlink>
        </w:p>
        <w:p>
          <w:pPr>
            <w:pStyle w:val="Sumario4"/>
            <w:tabs>
              <w:tab w:val="clear" w:pos="8789"/>
              <w:tab w:val="right" w:pos="9638" w:leader="dot"/>
            </w:tabs>
            <w:rPr/>
          </w:pPr>
          <w:hyperlink w:anchor="__RefHeading___Toc29099_2905816072">
            <w:r>
              <w:rPr>
                <w:rStyle w:val="Enlacedelndice"/>
              </w:rPr>
              <w:t>Starch solubilization and digestion</w:t>
              <w:tab/>
              <w:t>47</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48</w:t>
            </w:r>
          </w:hyperlink>
        </w:p>
        <w:p>
          <w:pPr>
            <w:pStyle w:val="Sumario3"/>
            <w:tabs>
              <w:tab w:val="clear" w:pos="9072"/>
              <w:tab w:val="right" w:pos="9638" w:leader="dot"/>
            </w:tabs>
            <w:rPr/>
          </w:pPr>
          <w:hyperlink w:anchor="__RefHeading___Toc134161_215731975">
            <w:r>
              <w:rPr>
                <w:rStyle w:val="Enlacedelndice"/>
              </w:rPr>
              <w:t>Carotenoid Content</w:t>
              <w:tab/>
              <w:t>49</w:t>
            </w:r>
          </w:hyperlink>
        </w:p>
        <w:p>
          <w:pPr>
            <w:pStyle w:val="Sumario4"/>
            <w:tabs>
              <w:tab w:val="clear" w:pos="8789"/>
              <w:tab w:val="right" w:pos="9638" w:leader="dot"/>
            </w:tabs>
            <w:rPr/>
          </w:pPr>
          <w:hyperlink w:anchor="__RefHeading___Toc75128_2905816072">
            <w:r>
              <w:rPr>
                <w:rStyle w:val="Enlacedelndice"/>
              </w:rPr>
              <w:t>Cell disruption</w:t>
              <w:tab/>
              <w:t>49</w:t>
            </w:r>
          </w:hyperlink>
        </w:p>
        <w:p>
          <w:pPr>
            <w:pStyle w:val="Sumario4"/>
            <w:tabs>
              <w:tab w:val="clear" w:pos="8789"/>
              <w:tab w:val="right" w:pos="9638" w:leader="dot"/>
            </w:tabs>
            <w:rPr/>
          </w:pPr>
          <w:hyperlink w:anchor="__RefHeading___Toc75130_2905816072">
            <w:r>
              <w:rPr>
                <w:rStyle w:val="Enlacedelndice"/>
              </w:rPr>
              <w:t>Carotenoids extraction</w:t>
              <w:tab/>
              <w:t>49</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49</w:t>
            </w:r>
          </w:hyperlink>
        </w:p>
        <w:p>
          <w:pPr>
            <w:pStyle w:val="Sumario2"/>
            <w:tabs>
              <w:tab w:val="clear" w:pos="9355"/>
              <w:tab w:val="right" w:pos="9638" w:leader="dot"/>
            </w:tabs>
            <w:rPr/>
          </w:pPr>
          <w:hyperlink w:anchor="__RefHeading___Toc31206_448844389">
            <w:r>
              <w:rPr>
                <w:rStyle w:val="Enlacedelndice"/>
              </w:rPr>
              <w:t>Rhythmic patterns analysis</w:t>
              <w:tab/>
              <w:t>50</w:t>
            </w:r>
          </w:hyperlink>
        </w:p>
        <w:p>
          <w:pPr>
            <w:pStyle w:val="Sumario3"/>
            <w:tabs>
              <w:tab w:val="clear" w:pos="9072"/>
              <w:tab w:val="right" w:pos="9638" w:leader="dot"/>
            </w:tabs>
            <w:rPr/>
          </w:pPr>
          <w:hyperlink w:anchor="__RefHeading___Toc75134_2905816072">
            <w:r>
              <w:rPr>
                <w:rStyle w:val="Enlacedelndice"/>
              </w:rPr>
              <w:t>Rhythmic patterns detection</w:t>
              <w:tab/>
              <w:t>50</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50</w:t>
            </w:r>
          </w:hyperlink>
        </w:p>
        <w:p>
          <w:pPr>
            <w:pStyle w:val="Sumario1"/>
            <w:rPr/>
          </w:pPr>
          <w:hyperlink w:anchor="__RefHeading___Toc134163_215731975">
            <w:r>
              <w:rPr>
                <w:rStyle w:val="Enlacedelndice"/>
              </w:rPr>
              <w:t>Hypothesis and Objetives</w:t>
              <w:tab/>
              <w:t>52</w:t>
            </w:r>
          </w:hyperlink>
        </w:p>
        <w:p>
          <w:pPr>
            <w:pStyle w:val="Sumario1"/>
            <w:rPr/>
          </w:pPr>
          <w:hyperlink w:anchor="__RefHeading___Toc134165_215731975">
            <w:r>
              <w:rPr>
                <w:rStyle w:val="Enlacedelndice"/>
              </w:rPr>
              <w:t>Results</w:t>
              <w:tab/>
              <w:t>54</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57</w:t>
            </w:r>
          </w:hyperlink>
        </w:p>
        <w:p>
          <w:pPr>
            <w:pStyle w:val="Sumario3"/>
            <w:tabs>
              <w:tab w:val="clear" w:pos="9072"/>
              <w:tab w:val="right" w:pos="9638" w:leader="dot"/>
            </w:tabs>
            <w:rPr/>
          </w:pPr>
          <w:hyperlink w:anchor="__RefHeading___Toc7554_2649729411">
            <w:r>
              <w:rPr>
                <w:rStyle w:val="Enlacedelndice"/>
              </w:rPr>
              <w:t>Implementation</w:t>
              <w:tab/>
              <w:t>58</w:t>
            </w:r>
          </w:hyperlink>
        </w:p>
        <w:p>
          <w:pPr>
            <w:pStyle w:val="Sumario4"/>
            <w:tabs>
              <w:tab w:val="clear" w:pos="8789"/>
              <w:tab w:val="right" w:pos="9638" w:leader="dot"/>
            </w:tabs>
            <w:rPr/>
          </w:pPr>
          <w:hyperlink w:anchor="__RefHeading___Toc7556_2649729411">
            <w:r>
              <w:rPr>
                <w:rStyle w:val="Enlacedelndice"/>
              </w:rPr>
              <w:t>Integration of different microalgae databases.</w:t>
              <w:tab/>
              <w:t>58</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61</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62</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68</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73</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75</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77</w:t>
            </w:r>
          </w:hyperlink>
        </w:p>
        <w:p>
          <w:pPr>
            <w:pStyle w:val="Sumario2"/>
            <w:tabs>
              <w:tab w:val="clear" w:pos="9355"/>
              <w:tab w:val="right" w:pos="9638" w:leader="dot"/>
            </w:tabs>
            <w:rPr/>
          </w:pPr>
          <w:hyperlink w:anchor="__RefHeading___Toc11039_646972261">
            <w:r>
              <w:rPr>
                <w:rStyle w:val="Enlacedelndice"/>
              </w:rPr>
              <w:t xml:space="preserve">Chapter 2: Transcriptional analysis of diurnal and seasonal cycles in </w:t>
            </w:r>
            <w:r>
              <w:rPr>
                <w:rStyle w:val="Enlacedelndice"/>
                <w:i/>
                <w:iCs/>
              </w:rPr>
              <w:t>Ostreococcus tauri</w:t>
            </w:r>
            <w:r>
              <w:rPr>
                <w:rStyle w:val="Enlacedelndice"/>
              </w:rPr>
              <w:tab/>
              <w:t>80</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82</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82</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84</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89</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93</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93</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95</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98</w:t>
            </w:r>
          </w:hyperlink>
        </w:p>
        <w:p>
          <w:pPr>
            <w:pStyle w:val="Sumario1"/>
            <w:rPr/>
          </w:pPr>
          <w:hyperlink w:anchor="__RefHeading___Toc134169_215731975">
            <w:r>
              <w:rPr>
                <w:rStyle w:val="Enlacedelndice"/>
              </w:rPr>
              <w:t>Bibliography</w:t>
              <w:tab/>
              <w:t>102</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We are so much used to them that we usually don’t 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that we all know: tides (which repeat every 12 and half hours), lunar cycles (lasting 28.5 days), days (every 24 hours) </w:t>
      </w:r>
      <w:r>
        <w:rPr>
          <w:rFonts w:ascii="arial;sans-serif" w:hAnsi="arial;sans-serif"/>
          <w:b w:val="false"/>
          <w:i w:val="false"/>
          <w:caps w:val="false"/>
          <w:smallCaps w:val="false"/>
          <w:color w:val="202124"/>
          <w:spacing w:val="0"/>
          <w:sz w:val="24"/>
        </w:rPr>
        <w:t xml:space="preserve">and years (every 365.25 days).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ircatidal, ci</w:t>
      </w:r>
      <w:r>
        <w:rPr>
          <w:rFonts w:ascii="arial;sans-serif" w:hAnsi="arial;sans-serif"/>
          <w:b w:val="false"/>
          <w:i w:val="false"/>
          <w:caps w:val="false"/>
          <w:smallCaps w:val="false"/>
          <w:color w:val="202124"/>
          <w:spacing w:val="0"/>
          <w:sz w:val="24"/>
        </w:rPr>
        <w:t>rcalunar, cir</w:t>
      </w:r>
      <w:r>
        <w:rPr>
          <w:rFonts w:ascii="arial;sans-serif" w:hAnsi="arial;sans-serif"/>
          <w:b w:val="false"/>
          <w:i w:val="false"/>
          <w:caps w:val="false"/>
          <w:smallCaps w:val="false"/>
          <w:color w:val="202124"/>
          <w:spacing w:val="0"/>
          <w:sz w:val="24"/>
        </w:rPr>
        <w:t xml:space="preserve">cadian, or circannual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These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physical forces are quite important because they are extremely predictable. It is possible, for example, to know the exact time of a high tide years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all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These four cycles affect earth with an overwhelming precision, it would be a foolish idea to think that earth living organisms don’t react to such rhythmic changes. </w:t>
      </w:r>
      <w:r>
        <w:rPr>
          <w:rFonts w:ascii="arial;sans-serif" w:hAnsi="arial;sans-serif"/>
          <w:b w:val="false"/>
          <w:i w:val="false"/>
          <w:caps w:val="false"/>
          <w:smallCaps w:val="false"/>
          <w:color w:val="202124"/>
          <w:spacing w:val="0"/>
          <w:sz w:val="24"/>
        </w:rPr>
        <w:t>That’s the main theme of Chronobiology: it is a young science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mental changes affect organisms</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Living beings perceive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cyclic changes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generating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biological rhythms </w:t>
      </w:r>
      <w:r>
        <w:rPr>
          <w:rFonts w:ascii="arial;sans-serif" w:hAnsi="arial;sans-serif"/>
          <w:b w:val="false"/>
          <w:i w:val="false"/>
          <w:caps w:val="false"/>
          <w:smallCaps w:val="false"/>
          <w:color w:val="202124"/>
          <w:spacing w:val="0"/>
          <w:sz w:val="24"/>
        </w:rPr>
        <w:t xml:space="preserve">thanks to an internal machinery that acts as a clock.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a complete organism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A surprising characteristic of theses 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For example, when the response of an organism to rhythmic environmental changes (light/dark cycles, food availability, temperature changes, etc.) is studied, it’s common to find several biological functions showing rhythmic behaviors as well.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will not generate rhythms in constant conditions because the change in activity is a direct acute response to changes in the environment, and therefore if the environment is constant, the activity will be constant.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constant </w:t>
      </w:r>
      <w:r>
        <w:rPr>
          <w:rFonts w:ascii="arial;sans-serif" w:hAnsi="arial;sans-serif"/>
          <w:b w:val="false"/>
          <w:i w:val="false"/>
          <w:caps w:val="false"/>
          <w:smallCaps w:val="false"/>
          <w:color w:val="202124"/>
          <w:spacing w:val="0"/>
          <w:sz w:val="24"/>
        </w:rPr>
        <w:t>constant environmental inputs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thus self-sustained (Fig. 2)</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w:t>
      </w:r>
      <w:r>
        <w:rPr>
          <w:rFonts w:ascii="arial;sans-serif" w:hAnsi="arial;sans-serif"/>
          <w:b w:val="false"/>
          <w:i w:val="false"/>
          <w:caps w:val="false"/>
          <w:smallCaps w:val="false"/>
          <w:color w:val="202124"/>
          <w:spacing w:val="0"/>
          <w:sz w:val="24"/>
        </w:rPr>
        <w:t>(Fig. 2-1)</w:t>
      </w:r>
      <w:r>
        <w:rPr>
          <w:rFonts w:ascii="arial;sans-serif" w:hAnsi="arial;sans-serif"/>
          <w:b w:val="false"/>
          <w:i w:val="false"/>
          <w:caps w:val="false"/>
          <w:smallCaps w:val="false"/>
          <w:color w:val="202124"/>
          <w:spacing w:val="0"/>
          <w:sz w:val="24"/>
        </w:rPr>
        <w:t xml:space="preserve">: several consecutive days where the organism is exposed to the rhythmic input </w:t>
      </w:r>
      <w:r>
        <w:rPr>
          <w:rFonts w:ascii="arial;sans-serif" w:hAnsi="arial;sans-serif"/>
          <w:b w:val="false"/>
          <w:i w:val="false"/>
          <w:caps w:val="false"/>
          <w:smallCaps w:val="false"/>
          <w:color w:val="202124"/>
          <w:spacing w:val="0"/>
          <w:sz w:val="24"/>
        </w:rPr>
        <w:t xml:space="preserve">(called zeitgeber,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free-running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is collected every few hours, minutes or seconds depending on the complexity of the data. For example, in the case of a circadian experiment, as the ones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and 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Under that experimental design, circadian processes can be detected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16">
                <wp:simplePos x="0" y="0"/>
                <wp:positionH relativeFrom="column">
                  <wp:posOffset>-19685</wp:posOffset>
                </wp:positionH>
                <wp:positionV relativeFrom="paragraph">
                  <wp:posOffset>113030</wp:posOffset>
                </wp:positionV>
                <wp:extent cx="6120130" cy="4737100"/>
                <wp:effectExtent l="0" t="0" r="0" b="0"/>
                <wp:wrapTopAndBottom/>
                <wp:docPr id="4" name="Marco6"/>
                <a:graphic xmlns:a="http://schemas.openxmlformats.org/drawingml/2006/main">
                  <a:graphicData uri="http://schemas.microsoft.com/office/word/2010/wordprocessingShape">
                    <wps:wsp>
                      <wps:cNvSpPr txBox="1"/>
                      <wps:spPr>
                        <a:xfrm>
                          <a:off x="0" y="0"/>
                          <a:ext cx="6120130" cy="4737100"/>
                        </a:xfrm>
                        <a:prstGeom prst="rect"/>
                      </wps:spPr>
                      <wps:txbx>
                        <w:txbxContent>
                          <w:p>
                            <w:pPr>
                              <w:pStyle w:val="Figure"/>
                              <w:spacing w:before="120" w:after="120"/>
                              <w:rPr/>
                            </w:pPr>
                            <w:r>
                              <w:rPr/>
                              <w:drawing>
                                <wp:inline distT="0" distB="0" distL="0" distR="0">
                                  <wp:extent cx="6120130" cy="3874135"/>
                                  <wp:effectExtent l="0" t="0" r="0" b="0"/>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5"/>
                                          <a:srcRect l="35837" t="32227" r="14596" b="11986"/>
                                          <a:stretch>
                                            <a:fillRect/>
                                          </a:stretch>
                                        </pic:blipFill>
                                        <pic:spPr bwMode="auto">
                                          <a:xfrm>
                                            <a:off x="0" y="0"/>
                                            <a:ext cx="6120130" cy="3874135"/>
                                          </a:xfrm>
                                          <a:prstGeom prst="rect">
                                            <a:avLst/>
                                          </a:prstGeom>
                                        </pic:spPr>
                                      </pic:pic>
                                    </a:graphicData>
                                  </a:graphic>
                                </wp:inline>
                              </w:drawing>
                              <w:t xml:space="preserve">Figure </w:t>
                            </w:r>
                            <w:r>
                              <w:rPr/>
                              <w:t>2</w:t>
                            </w:r>
                            <w:r>
                              <w:rPr/>
                              <w:t xml:space="preserve">: </w:t>
                            </w:r>
                            <w:r>
                              <w:rPr/>
                              <w:t xml:space="preserve">Under a zeitgeber (rhythmic environmental inputs as light/dark, temperature, food availability, etc) two kind of biological processes show rhythmic patterns: the ones that are self-sustained and thus regulated by an endogenous clock; the ones that are only responding to the </w:t>
                            </w:r>
                            <w:r>
                              <w:rPr/>
                              <w:t xml:space="preserve">given </w:t>
                            </w:r>
                            <w:r>
                              <w:rPr/>
                              <w:t>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73pt;mso-wrap-distance-left:0pt;mso-wrap-distance-right:0pt;mso-wrap-distance-top:0pt;mso-wrap-distance-bottom:0pt;margin-top:8.9pt;mso-position-vertical-relative:text;margin-left:-1.55pt;mso-position-horizontal-relative:text">
                <v:textbox inset="0in,0in,0in,0in">
                  <w:txbxContent>
                    <w:p>
                      <w:pPr>
                        <w:pStyle w:val="Figure"/>
                        <w:spacing w:before="120" w:after="120"/>
                        <w:rPr/>
                      </w:pPr>
                      <w:r>
                        <w:rPr/>
                        <w:drawing>
                          <wp:inline distT="0" distB="0" distL="0" distR="0">
                            <wp:extent cx="6120130" cy="3874135"/>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5"/>
                                    <a:srcRect l="35837" t="32227" r="14596" b="11986"/>
                                    <a:stretch>
                                      <a:fillRect/>
                                    </a:stretch>
                                  </pic:blipFill>
                                  <pic:spPr bwMode="auto">
                                    <a:xfrm>
                                      <a:off x="0" y="0"/>
                                      <a:ext cx="6120130" cy="3874135"/>
                                    </a:xfrm>
                                    <a:prstGeom prst="rect">
                                      <a:avLst/>
                                    </a:prstGeom>
                                  </pic:spPr>
                                </pic:pic>
                              </a:graphicData>
                            </a:graphic>
                          </wp:inline>
                        </w:drawing>
                        <w:t xml:space="preserve">Figure </w:t>
                      </w:r>
                      <w:r>
                        <w:rPr/>
                        <w:t>2</w:t>
                      </w:r>
                      <w:r>
                        <w:rPr/>
                        <w:t xml:space="preserve">: </w:t>
                      </w:r>
                      <w:r>
                        <w:rPr/>
                        <w:t xml:space="preserve">Under a zeitgeber (rhythmic environmental inputs as light/dark, temperature, food availability, etc) two kind of biological processes show rhythmic patterns: the ones that are self-sustained and thus regulated by an endogenous clock; the ones that are only responding to the </w:t>
                      </w:r>
                      <w:r>
                        <w:rPr/>
                        <w:t xml:space="preserve">given </w:t>
                      </w:r>
                      <w:r>
                        <w:rPr/>
                        <w:t>zeitgeber. Self-sustained processes can be discerned from zeitgeber responding processes by changing the environmental cyclic condition to a constant one (free-running condition). Under free-running conditions, only the self-sustained processes will maintain their rhythmic profiles.</w:t>
                      </w:r>
                    </w:p>
                  </w:txbxContent>
                </v:textbox>
                <w10:wrap type="topAndBottom"/>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rhythms mentioned above. For </w:t>
      </w:r>
      <w:r>
        <w:rPr>
          <w:rFonts w:ascii="arial;sans-serif" w:hAnsi="arial;sans-serif"/>
          <w:b w:val="false"/>
          <w:i w:val="false"/>
          <w:caps w:val="false"/>
          <w:smallCaps w:val="false"/>
          <w:color w:val="202124"/>
          <w:spacing w:val="0"/>
          <w:sz w:val="24"/>
        </w:rPr>
        <w:t xml:space="preserve">example,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As it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observed in the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that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Scientist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the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for example,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one of the most famous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In fact, t</w:t>
      </w:r>
      <w:r>
        <w:rPr>
          <w:rFonts w:ascii="arial;sans-serif" w:hAnsi="arial;sans-serif"/>
          <w:b w:val="false"/>
          <w:i w:val="false"/>
          <w:caps w:val="false"/>
          <w:smallCaps w:val="false"/>
          <w:color w:val="202124"/>
          <w:spacing w:val="0"/>
          <w:sz w:val="24"/>
        </w:rPr>
        <w:t xml:space="preserve">he entire animal reproductive systems are related to seasons, from gene expression profiles to anatomical structures. Hamsters kept in short days conditions have 10-fold smaller testes than the ones kept in long days conditions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n plants, flowering and seed production is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the chronobiology of algae is yet barely studied </w:t>
      </w:r>
      <w:r>
        <w:rPr>
          <w:rFonts w:ascii="arial;sans-serif" w:hAnsi="arial;sans-serif"/>
          <w:b w:val="false"/>
          <w:i w:val="false"/>
          <w:caps w:val="false"/>
          <w:smallCaps w:val="false"/>
          <w:color w:val="202124"/>
          <w:spacing w:val="0"/>
          <w:sz w:val="24"/>
        </w:rPr>
        <w:t xml:space="preserve">compared with other organisms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w:t>
      </w:r>
      <w:r>
        <w:rPr>
          <w:rFonts w:ascii="arial;sans-serif" w:hAnsi="arial;sans-serif"/>
          <w:b w:val="false"/>
          <w:i w:val="false"/>
          <w:caps w:val="false"/>
          <w:smallCaps w:val="false"/>
          <w:color w:val="202124"/>
          <w:spacing w:val="0"/>
          <w:sz w:val="24"/>
        </w:rPr>
        <w:t>already investigated</w:t>
      </w:r>
      <w:r>
        <w:rPr>
          <w:rFonts w:ascii="arial;sans-serif" w:hAnsi="arial;sans-serif"/>
          <w:b w:val="false"/>
          <w:i w:val="false"/>
          <w:caps w:val="false"/>
          <w:smallCaps w:val="false"/>
          <w:color w:val="202124"/>
          <w:spacing w:val="0"/>
          <w:sz w:val="24"/>
        </w:rPr>
        <w:t xml:space="preserve"> genetic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the circadian and photoperiodic changes in the microalgae </w:t>
      </w:r>
      <w:r>
        <w:rPr>
          <w:rFonts w:ascii="arial;sans-serif" w:hAnsi="arial;sans-serif"/>
          <w:b w:val="false"/>
          <w:i/>
          <w:iCs/>
          <w:caps w:val="false"/>
          <w:smallCaps w:val="false"/>
          <w:color w:val="202124"/>
          <w:spacing w:val="0"/>
          <w:sz w:val="24"/>
        </w:rPr>
        <w:t>Ostreococcus tauri</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12">
                <wp:simplePos x="0" y="0"/>
                <wp:positionH relativeFrom="column">
                  <wp:posOffset>66040</wp:posOffset>
                </wp:positionH>
                <wp:positionV relativeFrom="paragraph">
                  <wp:posOffset>17780</wp:posOffset>
                </wp:positionV>
                <wp:extent cx="6193790" cy="4729480"/>
                <wp:effectExtent l="0" t="0" r="0" b="0"/>
                <wp:wrapSquare wrapText="largest"/>
                <wp:docPr id="7"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Number of publications found in PubMed using "chronobiology" or "circadian" keywords in their abstracts </w:t>
                            </w:r>
                            <w:r>
                              <w:rPr/>
                              <w:t>in July of 2022</w:t>
                            </w:r>
                            <w:r>
                              <w:rPr/>
                              <w:t xml:space="preserve">. For </w:t>
                            </w:r>
                            <w:r>
                              <w:rPr/>
                              <w:t>the algae group</w:t>
                            </w:r>
                            <w:r>
                              <w:rPr/>
                              <w:t xml:space="preserve"> (using </w:t>
                            </w:r>
                            <w:r>
                              <w:rPr/>
                              <w:t>the generic term</w:t>
                            </w:r>
                            <w:r>
                              <w:rPr/>
                              <w:t xml:space="preserve"> "algae"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6"/>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Number of publications found in PubMed using "chronobiology" or "circadian" keywords in their abstracts </w:t>
                      </w:r>
                      <w:r>
                        <w:rPr/>
                        <w:t>in July of 2022</w:t>
                      </w:r>
                      <w:r>
                        <w:rPr/>
                        <w:t xml:space="preserve">. For </w:t>
                      </w:r>
                      <w:r>
                        <w:rPr/>
                        <w:t>the algae group</w:t>
                      </w:r>
                      <w:r>
                        <w:rPr/>
                        <w:t xml:space="preserve"> (using </w:t>
                      </w:r>
                      <w:r>
                        <w:rPr/>
                        <w:t>the generic term</w:t>
                      </w:r>
                      <w:r>
                        <w:rPr/>
                        <w:t xml:space="preserve"> "algae"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arial;sans-serif" w:hAnsi="arial;sans-serif"/>
          <w:b/>
          <w:b/>
          <w:bCs/>
          <w:i w:val="false"/>
          <w:caps w:val="false"/>
          <w:smallCaps w:val="false"/>
          <w:color w:val="202124"/>
          <w:spacing w:val="0"/>
          <w:sz w:val="24"/>
        </w:rPr>
      </w:pPr>
      <w:r>
        <w:rPr>
          <w:rFonts w:ascii="arial;sans-serif" w:hAnsi="arial;sans-serif"/>
          <w:b/>
          <w:bCs/>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generalizations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generalizations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r>
        <mc:AlternateContent>
          <mc:Choice Requires="wps">
            <w:drawing>
              <wp:anchor behindDoc="0" distT="0" distB="0" distL="0" distR="0" simplePos="0" locked="0" layoutInCell="1" allowOverlap="1" relativeHeight="14">
                <wp:simplePos x="0" y="0"/>
                <wp:positionH relativeFrom="column">
                  <wp:posOffset>12065</wp:posOffset>
                </wp:positionH>
                <wp:positionV relativeFrom="paragraph">
                  <wp:posOffset>-103505</wp:posOffset>
                </wp:positionV>
                <wp:extent cx="6131560" cy="4633595"/>
                <wp:effectExtent l="0" t="0" r="0" b="0"/>
                <wp:wrapTopAndBottom/>
                <wp:docPr id="10" name="Marco5"/>
                <a:graphic xmlns:a="http://schemas.openxmlformats.org/drawingml/2006/main">
                  <a:graphicData uri="http://schemas.microsoft.com/office/word/2010/wordprocessingShape">
                    <wps:wsp>
                      <wps:cNvSpPr txBox="1"/>
                      <wps:spPr>
                        <a:xfrm>
                          <a:off x="0" y="0"/>
                          <a:ext cx="6131560" cy="4633595"/>
                        </a:xfrm>
                        <a:prstGeom prst="rect"/>
                      </wps:spPr>
                      <wps:txbx>
                        <w:txbxContent>
                          <w:p>
                            <w:pPr>
                              <w:pStyle w:val="Figure"/>
                              <w:spacing w:before="120" w:after="120"/>
                              <w:rPr/>
                            </w:pPr>
                            <w:r>
                              <w:rPr/>
                              <w:drawing>
                                <wp:inline distT="0" distB="0" distL="0" distR="0">
                                  <wp:extent cx="6120130" cy="3856355"/>
                                  <wp:effectExtent l="0" t="0" r="0" b="0"/>
                                  <wp:docPr id="1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t xml:space="preserve">Figure </w:t>
                            </w:r>
                            <w:r>
                              <w:rPr/>
                              <w:t>4</w:t>
                            </w:r>
                            <w:r>
                              <w:rPr/>
                              <w:t xml:space="preserve">: Timeline of circadian research. The main circadian discoveries have been </w:t>
                            </w:r>
                            <w:r>
                              <w:rPr/>
                              <w:t xml:space="preserve">listed in </w:t>
                            </w:r>
                            <w:r>
                              <w:rPr/>
                              <w:t xml:space="preserve">chronological </w:t>
                            </w:r>
                            <w:r>
                              <w:rPr/>
                              <w:t xml:space="preserve">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wps:txbx>
                      <wps:bodyPr anchor="t" lIns="0" tIns="0" rIns="0" bIns="0">
                        <a:noAutofit/>
                      </wps:bodyPr>
                    </wps:wsp>
                  </a:graphicData>
                </a:graphic>
              </wp:anchor>
            </w:drawing>
          </mc:Choice>
          <mc:Fallback>
            <w:pict>
              <v:rect style="position:absolute;rotation:0;width:482.8pt;height:364.85pt;mso-wrap-distance-left:0pt;mso-wrap-distance-right:0pt;mso-wrap-distance-top:0pt;mso-wrap-distance-bottom:0pt;margin-top:-8.15pt;mso-position-vertical-relative:text;margin-left:0.95pt;mso-position-horizontal-relative:text">
                <v:textbox inset="0in,0in,0in,0in">
                  <w:txbxContent>
                    <w:p>
                      <w:pPr>
                        <w:pStyle w:val="Figure"/>
                        <w:spacing w:before="120" w:after="120"/>
                        <w:rPr/>
                      </w:pPr>
                      <w:r>
                        <w:rPr/>
                        <w:drawing>
                          <wp:inline distT="0" distB="0" distL="0" distR="0">
                            <wp:extent cx="6120130" cy="3856355"/>
                            <wp:effectExtent l="0" t="0" r="0" b="0"/>
                            <wp:docPr id="1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 descr=""/>
                                    <pic:cNvPicPr>
                                      <a:picLocks noChangeAspect="1" noChangeArrowheads="1"/>
                                    </pic:cNvPicPr>
                                  </pic:nvPicPr>
                                  <pic:blipFill>
                                    <a:blip r:embed="rId7"/>
                                    <a:srcRect l="14194" t="0" r="13219" b="18667"/>
                                    <a:stretch>
                                      <a:fillRect/>
                                    </a:stretch>
                                  </pic:blipFill>
                                  <pic:spPr bwMode="auto">
                                    <a:xfrm>
                                      <a:off x="0" y="0"/>
                                      <a:ext cx="6120130" cy="3856355"/>
                                    </a:xfrm>
                                    <a:prstGeom prst="rect">
                                      <a:avLst/>
                                    </a:prstGeom>
                                  </pic:spPr>
                                </pic:pic>
                              </a:graphicData>
                            </a:graphic>
                          </wp:inline>
                        </w:drawing>
                        <w:t xml:space="preserve">Figure </w:t>
                      </w:r>
                      <w:r>
                        <w:rPr/>
                        <w:t>4</w:t>
                      </w:r>
                      <w:r>
                        <w:rPr/>
                        <w:t xml:space="preserve">: Timeline of circadian research. The main circadian discoveries have been </w:t>
                      </w:r>
                      <w:r>
                        <w:rPr/>
                        <w:t xml:space="preserve">listed in </w:t>
                      </w:r>
                      <w:r>
                        <w:rPr/>
                        <w:t xml:space="preserve">chronological </w:t>
                      </w:r>
                      <w:r>
                        <w:rPr/>
                        <w:t xml:space="preserve">order. </w:t>
                      </w:r>
                      <w:r>
                        <w:rPr>
                          <w:b w:val="false"/>
                          <w:i w:val="false"/>
                          <w:caps w:val="false"/>
                          <w:smallCaps w:val="false"/>
                          <w:color w:val="202124"/>
                          <w:spacing w:val="0"/>
                          <w:position w:val="0"/>
                          <w:sz w:val="24"/>
                          <w:sz w:val="24"/>
                          <w:vertAlign w:val="baseline"/>
                        </w:rPr>
                        <w:t>(De Mairan, 1729; Eelderink-Chen et al., 2021; Evans, 1961; Konopka &amp; Benzer, 1971; Kuhlman et al., 2018; McClung, 2006; Ripperger &amp; Merrow, 2011; Roenneberg &amp; Merrow, 2005; Takahashi, 2021)</w:t>
                      </w:r>
                    </w:p>
                  </w:txbxContent>
                </v:textbox>
                <w10:wrap type="topAndBottom"/>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A933"/>
          <w:spacing w:val="0"/>
          <w:sz w:val="24"/>
        </w:rPr>
        <w:t>C</w:t>
      </w:r>
      <w:r>
        <w:rPr>
          <w:b w:val="false"/>
          <w:i w:val="false"/>
          <w:caps w:val="false"/>
          <w:smallCaps w:val="false"/>
          <w:color w:val="00A933"/>
          <w:spacing w:val="0"/>
          <w:sz w:val="24"/>
        </w:rPr>
        <w:t xml:space="preserve">hronobiologists usually have strong roots in other fields such as anatomy, physiology, molecular biology, genetics, ecology or even mathematics. </w:t>
      </w:r>
      <w:r>
        <w:rPr>
          <w:b w:val="false"/>
          <w:i w:val="false"/>
          <w:caps w:val="false"/>
          <w:smallCaps w:val="false"/>
          <w:color w:val="00A933"/>
          <w:spacing w:val="0"/>
          <w:sz w:val="24"/>
        </w:rPr>
        <w:t>T</w:t>
      </w:r>
      <w:r>
        <w:rPr>
          <w:b w:val="false"/>
          <w:i w:val="false"/>
          <w:caps w:val="false"/>
          <w:smallCaps w:val="false"/>
          <w:color w:val="00A933"/>
          <w:spacing w:val="0"/>
          <w:sz w:val="24"/>
        </w:rPr>
        <w:t>he knowledge obtained from each field have been shared in order to obtain a better picture of circadian rhythms</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(Klante &amp; Steinlechner, 1994; Merrow et al., 2005; Nishiwaki-Ohkawa &amp; Yoshimura, 2016)</w:t>
      </w:r>
      <w:r>
        <w:rPr>
          <w:b w:val="false"/>
          <w:i w:val="false"/>
          <w:caps w:val="false"/>
          <w:smallCaps w:val="false"/>
          <w:color w:val="202124"/>
          <w:spacing w:val="0"/>
          <w:sz w:val="24"/>
        </w:rPr>
        <w:t xml:space="preserve">⁠. </w:t>
      </w:r>
      <w:r>
        <w:rPr>
          <w:b w:val="false"/>
          <w:i w:val="false"/>
          <w:caps w:val="false"/>
          <w:smallCaps w:val="false"/>
          <w:color w:val="00A933"/>
          <w:spacing w:val="0"/>
          <w:sz w:val="24"/>
        </w:rPr>
        <w:t xml:space="preserve">Mathematics, however, have influenced the complete research field since the study of the biological rhythms as waves have been crucial. </w:t>
      </w:r>
      <w:r>
        <w:rPr>
          <w:b w:val="false"/>
          <w:i w:val="false"/>
          <w:caps w:val="false"/>
          <w:smallCaps w:val="false"/>
          <w:color w:val="00A933"/>
          <w:spacing w:val="0"/>
          <w:sz w:val="24"/>
        </w:rPr>
        <w:t xml:space="preserve">A wave’s shape repeat itself over and over, maintaining several characteristics that define the wave as it is. Those characteristics are called wave parameters and are used to quantitative compare different waves. </w:t>
      </w:r>
      <w:r>
        <w:rPr>
          <w:b w:val="false"/>
          <w:i w:val="false"/>
          <w:caps w:val="false"/>
          <w:smallCaps w:val="false"/>
          <w:color w:val="00A933"/>
          <w:spacing w:val="0"/>
          <w:sz w:val="24"/>
        </w:rPr>
        <w:t>Some of them are:</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 xml:space="preserve">) or </w:t>
      </w:r>
      <w:r>
        <w:rPr>
          <w:b w:val="false"/>
          <w:i w:val="false"/>
          <w:caps w:val="false"/>
          <w:smallCaps w:val="false"/>
          <w:color w:val="202124"/>
          <w:spacing w:val="0"/>
          <w:sz w:val="24"/>
        </w:rPr>
        <w:t xml:space="preserve">wavelength </w:t>
      </w:r>
      <w:r>
        <w:rPr>
          <w:b w:val="false"/>
          <w:i w:val="false"/>
          <w:caps w:val="false"/>
          <w:smallCaps w:val="false"/>
          <w:color w:val="202124"/>
          <w:spacing w:val="0"/>
          <w:sz w:val="24"/>
        </w:rPr>
        <w:t xml:space="preserve">(distance between two </w:t>
      </w:r>
      <w:r>
        <w:rPr>
          <w:b w:val="false"/>
          <w:i w:val="false"/>
          <w:caps w:val="false"/>
          <w:smallCaps w:val="false"/>
          <w:color w:val="202124"/>
          <w:spacing w:val="0"/>
          <w:sz w:val="24"/>
        </w:rPr>
        <w:t>maximum points</w:t>
      </w:r>
      <w:r>
        <w:rPr>
          <w:b w:val="false"/>
          <w:i w:val="false"/>
          <w:caps w:val="false"/>
          <w:smallCaps w:val="false"/>
          <w:color w:val="202124"/>
          <w:spacing w:val="0"/>
          <w:sz w:val="24"/>
        </w:rPr>
        <w:t>)</w:t>
      </w:r>
      <w:r>
        <w:rPr>
          <w:b w:val="false"/>
          <w:i w:val="false"/>
          <w:caps w:val="false"/>
          <w:smallCaps w:val="false"/>
          <w:color w:val="202124"/>
          <w:spacing w:val="0"/>
          <w:sz w:val="24"/>
        </w:rPr>
        <w:t xml:space="preserve">, frequency </w:t>
      </w:r>
      <w:r>
        <w:rPr>
          <w:b w:val="false"/>
          <w:i w:val="false"/>
          <w:caps w:val="false"/>
          <w:smallCaps w:val="false"/>
          <w:color w:val="202124"/>
          <w:spacing w:val="0"/>
          <w:sz w:val="24"/>
        </w:rPr>
        <w:t>(number of wave repetitions per seconds)</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(how much high the wave reach)</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mesor (mean level from which the wave fluctuates around), </w:t>
      </w:r>
      <w:r>
        <w:rPr>
          <w:b w:val="false"/>
          <w:i w:val="false"/>
          <w:caps w:val="false"/>
          <w:smallCaps w:val="false"/>
          <w:color w:val="202124"/>
          <w:spacing w:val="0"/>
          <w:sz w:val="24"/>
        </w:rPr>
        <w:t xml:space="preserve">etc.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10">
                <wp:simplePos x="0" y="0"/>
                <wp:positionH relativeFrom="column">
                  <wp:posOffset>120015</wp:posOffset>
                </wp:positionH>
                <wp:positionV relativeFrom="paragraph">
                  <wp:posOffset>186690</wp:posOffset>
                </wp:positionV>
                <wp:extent cx="5764530" cy="3081655"/>
                <wp:effectExtent l="0" t="0" r="0" b="0"/>
                <wp:wrapTopAndBottom/>
                <wp:docPr id="13" name="Marco3"/>
                <a:graphic xmlns:a="http://schemas.openxmlformats.org/drawingml/2006/main">
                  <a:graphicData uri="http://schemas.microsoft.com/office/word/2010/wordprocessingShape">
                    <wps:wsp>
                      <wps:cNvSpPr txBox="1"/>
                      <wps:spPr>
                        <a:xfrm>
                          <a:off x="0" y="0"/>
                          <a:ext cx="5764530" cy="3081655"/>
                        </a:xfrm>
                        <a:prstGeom prst="rect"/>
                      </wps:spPr>
                      <wps:txbx>
                        <w:txbxContent>
                          <w:p>
                            <w:pPr>
                              <w:pStyle w:val="Figure"/>
                              <w:spacing w:before="120" w:after="120"/>
                              <w:rPr/>
                            </w:pPr>
                            <w:r>
                              <w:rPr/>
                              <w:drawing>
                                <wp:inline distT="0" distB="0" distL="0" distR="0">
                                  <wp:extent cx="5764530" cy="2129155"/>
                                  <wp:effectExtent l="0" t="0" r="0" b="0"/>
                                  <wp:docPr id="1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3" descr=""/>
                                          <pic:cNvPicPr>
                                            <a:picLocks noChangeAspect="1" noChangeArrowheads="1"/>
                                          </pic:cNvPicPr>
                                        </pic:nvPicPr>
                                        <pic:blipFill>
                                          <a:blip r:embed="rId8"/>
                                          <a:srcRect l="37195" t="70359" r="34923" b="11328"/>
                                          <a:stretch>
                                            <a:fillRect/>
                                          </a:stretch>
                                        </pic:blipFill>
                                        <pic:spPr bwMode="auto">
                                          <a:xfrm>
                                            <a:off x="0" y="0"/>
                                            <a:ext cx="5764530" cy="2129155"/>
                                          </a:xfrm>
                                          <a:prstGeom prst="rect">
                                            <a:avLst/>
                                          </a:prstGeom>
                                        </pic:spPr>
                                      </pic:pic>
                                    </a:graphicData>
                                  </a:graphic>
                                </wp:inline>
                              </w:drawing>
                              <w:t xml:space="preserve">Figure </w:t>
                            </w:r>
                            <w:r>
                              <w:rPr/>
                              <w:t>5</w:t>
                            </w:r>
                            <w:r>
                              <w:rPr/>
                              <w:t xml:space="preserve">: </w:t>
                            </w:r>
                            <w:r>
                              <w:rPr/>
                              <w:t>Graphical representation of classic waves parameters: p</w:t>
                            </w:r>
                            <w:r>
                              <w:rPr>
                                <w:rFonts w:cs="Liberation Sans"/>
                                <w:b w:val="false"/>
                                <w:i/>
                                <w:iCs/>
                                <w:caps w:val="false"/>
                                <w:smallCaps w:val="false"/>
                                <w:color w:val="202124"/>
                                <w:spacing w:val="0"/>
                                <w:sz w:val="24"/>
                              </w:rPr>
                              <w:t xml:space="preserve">eriod (the time between two maximum points or wavelength (distance between two maximum points), frequency (number of wave repetitions per seconds), amplitude (how much high the wave reach), phase (time point where the wave reaches its maximum high) </w:t>
                            </w:r>
                            <w:r>
                              <w:rPr>
                                <w:rFonts w:cs="Liberation Sans"/>
                                <w:b w:val="false"/>
                                <w:i/>
                                <w:iCs/>
                                <w:caps w:val="false"/>
                                <w:smallCaps w:val="false"/>
                                <w:color w:val="202124"/>
                                <w:spacing w:val="0"/>
                                <w:sz w:val="24"/>
                              </w:rPr>
                              <w:t xml:space="preserve">and </w:t>
                            </w:r>
                            <w:r>
                              <w:rPr>
                                <w:rFonts w:cs="Liberation Sans"/>
                                <w:b w:val="false"/>
                                <w:i/>
                                <w:iCs/>
                                <w:caps w:val="false"/>
                                <w:smallCaps w:val="false"/>
                                <w:color w:val="202124"/>
                                <w:spacing w:val="0"/>
                                <w:sz w:val="24"/>
                              </w:rPr>
                              <w:t>mesor (mean level from which the wave fluctuates around).</w:t>
                            </w:r>
                          </w:p>
                        </w:txbxContent>
                      </wps:txbx>
                      <wps:bodyPr anchor="t" lIns="0" tIns="0" rIns="0" bIns="0">
                        <a:noAutofit/>
                      </wps:bodyPr>
                    </wps:wsp>
                  </a:graphicData>
                </a:graphic>
              </wp:anchor>
            </w:drawing>
          </mc:Choice>
          <mc:Fallback>
            <w:pict>
              <v:rect style="position:absolute;rotation:0;width:453.9pt;height:242.65pt;mso-wrap-distance-left:0pt;mso-wrap-distance-right:0pt;mso-wrap-distance-top:0pt;mso-wrap-distance-bottom:0pt;margin-top:14.7pt;mso-position-vertical-relative:text;margin-left:9.45pt;mso-position-horizontal-relative:text">
                <v:textbox inset="0in,0in,0in,0in">
                  <w:txbxContent>
                    <w:p>
                      <w:pPr>
                        <w:pStyle w:val="Figure"/>
                        <w:spacing w:before="120" w:after="120"/>
                        <w:rPr/>
                      </w:pPr>
                      <w:r>
                        <w:rPr/>
                        <w:drawing>
                          <wp:inline distT="0" distB="0" distL="0" distR="0">
                            <wp:extent cx="5764530" cy="2129155"/>
                            <wp:effectExtent l="0" t="0" r="0" b="0"/>
                            <wp:docPr id="1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3" descr=""/>
                                    <pic:cNvPicPr>
                                      <a:picLocks noChangeAspect="1" noChangeArrowheads="1"/>
                                    </pic:cNvPicPr>
                                  </pic:nvPicPr>
                                  <pic:blipFill>
                                    <a:blip r:embed="rId8"/>
                                    <a:srcRect l="37195" t="70359" r="34923" b="11328"/>
                                    <a:stretch>
                                      <a:fillRect/>
                                    </a:stretch>
                                  </pic:blipFill>
                                  <pic:spPr bwMode="auto">
                                    <a:xfrm>
                                      <a:off x="0" y="0"/>
                                      <a:ext cx="5764530" cy="2129155"/>
                                    </a:xfrm>
                                    <a:prstGeom prst="rect">
                                      <a:avLst/>
                                    </a:prstGeom>
                                  </pic:spPr>
                                </pic:pic>
                              </a:graphicData>
                            </a:graphic>
                          </wp:inline>
                        </w:drawing>
                        <w:t xml:space="preserve">Figure </w:t>
                      </w:r>
                      <w:r>
                        <w:rPr/>
                        <w:t>5</w:t>
                      </w:r>
                      <w:r>
                        <w:rPr/>
                        <w:t xml:space="preserve">: </w:t>
                      </w:r>
                      <w:r>
                        <w:rPr/>
                        <w:t>Graphical representation of classic waves parameters: p</w:t>
                      </w:r>
                      <w:r>
                        <w:rPr>
                          <w:rFonts w:cs="Liberation Sans"/>
                          <w:b w:val="false"/>
                          <w:i/>
                          <w:iCs/>
                          <w:caps w:val="false"/>
                          <w:smallCaps w:val="false"/>
                          <w:color w:val="202124"/>
                          <w:spacing w:val="0"/>
                          <w:sz w:val="24"/>
                        </w:rPr>
                        <w:t xml:space="preserve">eriod (the time between two maximum points or wavelength (distance between two maximum points), frequency (number of wave repetitions per seconds), amplitude (how much high the wave reach), phase (time point where the wave reaches its maximum high) </w:t>
                      </w:r>
                      <w:r>
                        <w:rPr>
                          <w:rFonts w:cs="Liberation Sans"/>
                          <w:b w:val="false"/>
                          <w:i/>
                          <w:iCs/>
                          <w:caps w:val="false"/>
                          <w:smallCaps w:val="false"/>
                          <w:color w:val="202124"/>
                          <w:spacing w:val="0"/>
                          <w:sz w:val="24"/>
                        </w:rPr>
                        <w:t xml:space="preserve">and </w:t>
                      </w:r>
                      <w:r>
                        <w:rPr>
                          <w:rFonts w:cs="Liberation Sans"/>
                          <w:b w:val="false"/>
                          <w:i/>
                          <w:iCs/>
                          <w:caps w:val="false"/>
                          <w:smallCaps w:val="false"/>
                          <w:color w:val="202124"/>
                          <w:spacing w:val="0"/>
                          <w:sz w:val="24"/>
                        </w:rPr>
                        <w:t>mesor (mean level from which the wave fluctuates around).</w:t>
                      </w:r>
                    </w:p>
                  </w:txbxContent>
                </v:textbox>
                <w10:wrap type="topAndBottom"/>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pPr>
      <w:r>
        <w:rPr>
          <w:b w:val="false"/>
          <w:i w:val="false"/>
          <w:caps w:val="false"/>
          <w:smallCaps w:val="false"/>
          <w:color w:val="202124"/>
          <w:spacing w:val="0"/>
          <w:sz w:val="24"/>
        </w:rPr>
        <w:t>The most used ones for chronobiologists are amplitude, phase, period and mesor. 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during this work,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statistically validates differences between rhythms found in three biological levels (mRNAs, proteins and physiology).</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5" w:name="__RefHeading___Toc134153_215731975"/>
      <w:bookmarkEnd w:id="5"/>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algae and their descendants, terrestrial plants. </w:t>
      </w: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clarif</w:t>
      </w:r>
      <w:r>
        <w:rPr>
          <w:b w:val="false"/>
          <w:i w:val="false"/>
          <w:caps w:val="false"/>
          <w:smallCaps w:val="false"/>
          <w:color w:val="202124"/>
          <w:spacing w:val="0"/>
          <w:sz w:val="24"/>
          <w:szCs w:val="24"/>
        </w:rPr>
        <w:t>ied</w:t>
      </w:r>
      <w:r>
        <w:rPr>
          <w:b w:val="false"/>
          <w:i w:val="false"/>
          <w:caps w:val="false"/>
          <w:smallCaps w:val="false"/>
          <w:color w:val="202124"/>
          <w:spacing w:val="0"/>
          <w:sz w:val="24"/>
          <w:szCs w:val="24"/>
        </w:rPr>
        <w:t xml:space="preserve"> the evolution history of these 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(Fig. 6)</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505325"/>
                <wp:effectExtent l="0" t="0" r="0" b="0"/>
                <wp:wrapSquare wrapText="largest"/>
                <wp:docPr id="16" name="Marco1"/>
                <a:graphic xmlns:a="http://schemas.openxmlformats.org/drawingml/2006/main">
                  <a:graphicData uri="http://schemas.microsoft.com/office/word/2010/wordprocessingShape">
                    <wps:wsp>
                      <wps:cNvSpPr txBox="1"/>
                      <wps:spPr>
                        <a:xfrm>
                          <a:off x="0" y="0"/>
                          <a:ext cx="6120130" cy="4505325"/>
                        </a:xfrm>
                        <a:prstGeom prst="rect"/>
                      </wps:spPr>
                      <wps:txbx>
                        <w:txbxContent>
                          <w:p>
                            <w:pPr>
                              <w:pStyle w:val="Figure"/>
                              <w:spacing w:before="120" w:after="120"/>
                              <w:rPr/>
                            </w:pPr>
                            <w:r>
                              <w:rPr/>
                              <w:drawing>
                                <wp:inline distT="0" distB="0" distL="0" distR="0">
                                  <wp:extent cx="6120130" cy="4253865"/>
                                  <wp:effectExtent l="0" t="0" r="0" b="0"/>
                                  <wp:docPr id="17"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t xml:space="preserve">Figure </w:t>
                            </w:r>
                            <w:r>
                              <w:rPr/>
                              <w:t>6</w:t>
                            </w:r>
                            <w:r>
                              <w:rPr/>
                              <w:t>: (</w:t>
                            </w:r>
                            <w:r>
                              <w:rPr/>
                              <w:t xml:space="preserve">mejorar arbol y </w:t>
                            </w:r>
                            <w:r>
                              <w:rPr/>
                              <w:t>escribir pie de foto)</w:t>
                            </w:r>
                          </w:p>
                        </w:txbxContent>
                      </wps:txbx>
                      <wps:bodyPr anchor="t" lIns="0" tIns="0" rIns="0" bIns="0">
                        <a:noAutofit/>
                      </wps:bodyPr>
                    </wps:wsp>
                  </a:graphicData>
                </a:graphic>
              </wp:anchor>
            </w:drawing>
          </mc:Choice>
          <mc:Fallback>
            <w:pict>
              <v:rect style="position:absolute;rotation:0;width:481.9pt;height:354.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53865"/>
                            <wp:effectExtent l="0" t="0" r="0" b="0"/>
                            <wp:docPr id="18"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 descr=""/>
                                    <pic:cNvPicPr>
                                      <a:picLocks noChangeAspect="1" noChangeArrowheads="1"/>
                                    </pic:cNvPicPr>
                                  </pic:nvPicPr>
                                  <pic:blipFill>
                                    <a:blip r:embed="rId9"/>
                                    <a:stretch>
                                      <a:fillRect/>
                                    </a:stretch>
                                  </pic:blipFill>
                                  <pic:spPr bwMode="auto">
                                    <a:xfrm>
                                      <a:off x="0" y="0"/>
                                      <a:ext cx="6120130" cy="4253865"/>
                                    </a:xfrm>
                                    <a:prstGeom prst="rect">
                                      <a:avLst/>
                                    </a:prstGeom>
                                  </pic:spPr>
                                </pic:pic>
                              </a:graphicData>
                            </a:graphic>
                          </wp:inline>
                        </w:drawing>
                        <w:t xml:space="preserve">Figure </w:t>
                      </w:r>
                      <w:r>
                        <w:rPr/>
                        <w:t>6</w:t>
                      </w:r>
                      <w:r>
                        <w:rPr/>
                        <w:t>: (</w:t>
                      </w:r>
                      <w:r>
                        <w:rPr/>
                        <w:t xml:space="preserve">mejorar arbol y </w:t>
                      </w:r>
                      <w:r>
                        <w:rPr/>
                        <w:t>escribir pie de foto)</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Theses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By that time, </w:t>
      </w:r>
      <w:r>
        <w:rPr>
          <w:b w:val="false"/>
          <w:i w:val="false"/>
          <w:iCs w:val="false"/>
          <w:caps w:val="false"/>
          <w:smallCaps w:val="false"/>
          <w:color w:val="202124"/>
          <w:spacing w:val="0"/>
          <w:sz w:val="24"/>
          <w:szCs w:val="24"/>
        </w:rPr>
        <w:t>it was</w:t>
      </w:r>
      <w:r>
        <w:rPr>
          <w:b w:val="false"/>
          <w:i w:val="false"/>
          <w:iCs w:val="false"/>
          <w:caps w:val="false"/>
          <w:smallCaps w:val="false"/>
          <w:color w:val="202124"/>
          <w:spacing w:val="0"/>
          <w:sz w:val="24"/>
          <w:szCs w:val="24"/>
        </w:rPr>
        <w:t xml:space="preserve"> described as “undetectable” so the cells were discovered by flow cytometry.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contains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w:t>
      </w:r>
      <w:r>
        <w:rPr>
          <w:b w:val="false"/>
          <w:i w:val="false"/>
          <w:iCs w:val="false"/>
          <w:caps w:val="false"/>
          <w:smallCaps w:val="false"/>
          <w:color w:val="202124"/>
          <w:spacing w:val="0"/>
          <w:sz w:val="24"/>
          <w:szCs w:val="24"/>
        </w:rPr>
        <w:t>ETER FOTO DE TAURI</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reduced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Saccharomyces has similar numbers. 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 xml:space="preserve">But there is more perplexing data from the chromosome 19 and also from chromosome 2.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aren’t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 xml:space="preserve">from that point it was considered 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6" w:name="MendeleyTempCursorBookmark6"/>
      <w:bookmarkEnd w:id="6"/>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A</w:t>
      </w:r>
      <w:r>
        <w:rPr>
          <w:b w:val="false"/>
          <w:i w:val="false"/>
          <w:iCs w:val="false"/>
          <w:caps w:val="false"/>
          <w:smallCaps w:val="false"/>
          <w:spacing w:val="0"/>
        </w:rPr>
        <w:t xml:space="preserve">ll in all, </w:t>
      </w:r>
      <w:r>
        <w:rPr>
          <w:b w:val="false"/>
          <w:i w:val="false"/>
          <w:iCs w:val="false"/>
          <w:caps w:val="false"/>
          <w:smallCaps w:val="false"/>
          <w:spacing w:val="0"/>
        </w:rPr>
        <w:t>Ostreococcus tauri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Ostreococcus tauri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 xml:space="preserve">Also, </w:t>
      </w:r>
      <w:r>
        <w:rPr>
          <w:b w:val="false"/>
          <w:i w:val="false"/>
          <w:iCs w:val="false"/>
          <w:caps w:val="false"/>
          <w:smallCaps w:val="false"/>
          <w:spacing w:val="0"/>
        </w:rPr>
        <w:t xml:space="preserve">studies in Systems Molecular Biology often deal with the problem that complex organisms maximize the issue to study </w:t>
      </w:r>
      <w:r>
        <w:rPr>
          <w:b w:val="false"/>
          <w:i w:val="false"/>
          <w:iCs w:val="false"/>
          <w:caps w:val="false"/>
          <w:smallCaps w:val="false"/>
          <w:spacing w:val="0"/>
        </w:rPr>
        <w:t xml:space="preserve">since massive data is generated in order to study complete biological systems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t>Genomic features of</w:t>
      </w:r>
      <w:r>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pPr>
      <w:r>
        <w:rPr>
          <w:b w:val="false"/>
          <w:i w:val="false"/>
          <w:iCs w:val="false"/>
          <w:caps w:val="false"/>
          <w:smallCaps w:val="false"/>
          <w:spacing w:val="0"/>
        </w:rPr>
        <w:t xml:space="preserve">Nevertheless, </w:t>
      </w:r>
      <w:r>
        <w:rPr>
          <w:b w:val="false"/>
          <w:i w:val="false"/>
          <w:iCs w:val="false"/>
          <w:caps w:val="false"/>
          <w:smallCaps w:val="false"/>
          <w:spacing w:val="0"/>
        </w:rPr>
        <w:t xml:space="preserve">when </w:t>
      </w:r>
      <w:r>
        <w:rPr>
          <w:b w:val="false"/>
          <w:i w:val="false"/>
          <w:iCs w:val="false"/>
          <w:caps w:val="false"/>
          <w:smallCaps w:val="false"/>
          <w:spacing w:val="0"/>
        </w:rPr>
        <w:t>Ostreococcus tauri</w:t>
      </w:r>
      <w:r>
        <w:rPr>
          <w:b w:val="false"/>
          <w:i w:val="false"/>
          <w:iCs w:val="false"/>
          <w:caps w:val="false"/>
          <w:smallCaps w:val="false"/>
          <w:spacing w:val="0"/>
        </w:rPr>
        <w:t xml:space="preserve"> is compared with another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et al., 2017; Derelle et al., 2006; Krumholz et al., 2012; Le Bihan et al., 2011; Lelandais et al., 2016)</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an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pPr>
      <w:bookmarkStart w:id="7" w:name="__RefHeading___Toc134155_215731975"/>
      <w:bookmarkEnd w:id="7"/>
      <w:r>
        <w:rPr>
          <w:b/>
          <w:bCs/>
        </w:rPr>
        <w:t>Systems Biology</w:t>
      </w:r>
      <w:r>
        <w:rPr>
          <w:b/>
          <w:bCs/>
        </w:rPr>
        <w:t>.</w:t>
      </w:r>
    </w:p>
    <w:p>
      <w:pPr>
        <w:pStyle w:val="Cuerpodetexto"/>
        <w:rPr>
          <w:rFonts w:ascii="Liberation Sans" w:hAnsi="Liberation Sans"/>
        </w:rPr>
      </w:pPr>
      <w:r>
        <w:rPr/>
        <w:t xml:space="preserve">For a scientist like me, </w:t>
      </w:r>
      <w:r>
        <w:rPr/>
        <w:t>i</w:t>
      </w:r>
      <w:r>
        <w:rPr/>
        <w:t xml:space="preserve">t has been a passionate quarter of a century to live. </w:t>
      </w:r>
      <w:r>
        <w:rPr/>
        <w:t xml:space="preserve">First-generation DNA sequencing methods were developed only about 45 years ago. In addition, one of the most biggest international projects, the Human Genome Project, started about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p>
    <w:p>
      <w:pPr>
        <w:pStyle w:val="Cuerpodetexto"/>
        <w:rPr>
          <w:rFonts w:ascii="Liberation Sans" w:hAnsi="Liberation Sans"/>
        </w:rPr>
      </w:pP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sun,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 xml:space="preserve">All this advances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 as systems with important</w:t>
      </w:r>
      <w:r>
        <w:rPr/>
        <w:t xml:space="preserve"> modules </w:t>
      </w:r>
      <w:r>
        <w:rPr/>
        <w:t>(mRNA, proteins, metabolites, etc) that interact with each other</w:t>
      </w:r>
      <w:r>
        <w:rPr/>
        <w:t xml:space="preserve"> forming parts of large networks.</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asequible ones. </w:t>
      </w:r>
      <w:r>
        <w:rPr/>
        <w:t xml:space="preserve">Scientific research was limited by the time and effort needed to complete integrate all functions that occur simultaneously within a biological system from a set of individual results, which has been almost impossible to achieve </w:t>
      </w:r>
      <w:r>
        <w:rPr>
          <w:position w:val="0"/>
          <w:sz w:val="24"/>
          <w:vertAlign w:val="baseline"/>
        </w:rPr>
        <w:t>(Karahalil, 2016; Mazzocchi, 2012; Veenstra, 2021)</w:t>
      </w:r>
      <w:r>
        <w:rPr/>
        <w:t xml:space="preserve">⁠. </w:t>
      </w:r>
      <w:r>
        <w:rPr/>
        <w:t xml:space="preserve">There is a ancient Indian fable that illustrate how an holistic view and ontological reasoning contributes to knowledge, it is called “Blind men and an elephant”. A poem of John Godfrey Saxe is one of the most famous written versions of it: </w:t>
      </w:r>
    </w:p>
    <w:p>
      <w:pPr>
        <w:sectPr>
          <w:headerReference w:type="default" r:id="rId10"/>
          <w:footerReference w:type="default" r:id="rId11"/>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didn’t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8">
                <wp:simplePos x="0" y="0"/>
                <wp:positionH relativeFrom="column">
                  <wp:posOffset>725805</wp:posOffset>
                </wp:positionH>
                <wp:positionV relativeFrom="paragraph">
                  <wp:posOffset>100330</wp:posOffset>
                </wp:positionV>
                <wp:extent cx="4511040" cy="3355340"/>
                <wp:effectExtent l="0" t="0" r="0" b="0"/>
                <wp:wrapSquare wrapText="largest"/>
                <wp:docPr id="19" name="Marco2"/>
                <a:graphic xmlns:a="http://schemas.openxmlformats.org/drawingml/2006/main">
                  <a:graphicData uri="http://schemas.microsoft.com/office/word/2010/wordprocessingShape">
                    <wps:wsp>
                      <wps:cNvSpPr txBox="1"/>
                      <wps:spPr>
                        <a:xfrm>
                          <a:off x="0" y="0"/>
                          <a:ext cx="4511040" cy="3355340"/>
                        </a:xfrm>
                        <a:prstGeom prst="rect"/>
                      </wps:spPr>
                      <wps:txbx>
                        <w:txbxContent>
                          <w:p>
                            <w:pPr>
                              <w:pStyle w:val="Figure"/>
                              <w:spacing w:before="120" w:after="120"/>
                              <w:rPr/>
                            </w:pPr>
                            <w:r>
                              <w:rPr/>
                              <w:drawing>
                                <wp:inline distT="0" distB="0" distL="0" distR="0">
                                  <wp:extent cx="4511040" cy="2753360"/>
                                  <wp:effectExtent l="0" t="0" r="0" b="0"/>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12"/>
                                          <a:srcRect l="59008" t="42481" r="24287" b="39384"/>
                                          <a:stretch>
                                            <a:fillRect/>
                                          </a:stretch>
                                        </pic:blipFill>
                                        <pic:spPr bwMode="auto">
                                          <a:xfrm>
                                            <a:off x="0" y="0"/>
                                            <a:ext cx="4511040" cy="2753360"/>
                                          </a:xfrm>
                                          <a:prstGeom prst="rect">
                                            <a:avLst/>
                                          </a:prstGeom>
                                        </pic:spPr>
                                      </pic:pic>
                                    </a:graphicData>
                                  </a:graphic>
                                </wp:inline>
                              </w:drawing>
                              <w:t xml:space="preserve">Figure </w:t>
                            </w:r>
                            <w:r>
                              <w:rPr/>
                              <w:t>8</w:t>
                            </w:r>
                            <w:r>
                              <w:rPr/>
                              <w:t xml:space="preserve">: </w:t>
                            </w:r>
                            <w:r>
                              <w:rPr/>
                              <w:t>(es provisional, h</w:t>
                            </w:r>
                            <w:r>
                              <w:rPr/>
                              <w:t xml:space="preserve">aría </w:t>
                            </w:r>
                            <w:r>
                              <w:rPr/>
                              <w:t xml:space="preserve">una </w:t>
                            </w:r>
                            <w:r>
                              <w:rPr/>
                              <w:t xml:space="preserve">mas </w:t>
                            </w:r>
                            <w:r>
                              <w:rPr/>
                              <w:t xml:space="preserve">bonita y mejor) </w:t>
                            </w:r>
                            <w:r>
                              <w:rPr/>
                              <w:t xml:space="preserve">Exponential increase in the number of publication using the term "systems biology" in PubMed since the year when the Genome Human Project was completed. </w:t>
                            </w:r>
                          </w:p>
                        </w:txbxContent>
                      </wps:txbx>
                      <wps:bodyPr anchor="t" lIns="0" tIns="0" rIns="0" bIns="0">
                        <a:noAutofit/>
                      </wps:bodyPr>
                    </wps:wsp>
                  </a:graphicData>
                </a:graphic>
              </wp:anchor>
            </w:drawing>
          </mc:Choice>
          <mc:Fallback>
            <w:pict>
              <v:rect style="position:absolute;rotation:0;width:355.2pt;height:264.2pt;mso-wrap-distance-left:0pt;mso-wrap-distance-right:0pt;mso-wrap-distance-top:0pt;mso-wrap-distance-bottom:0pt;margin-top:7.9pt;mso-position-vertical-relative:text;margin-left:57.15pt;mso-position-horizontal-relative:text">
                <v:textbox inset="0in,0in,0in,0in">
                  <w:txbxContent>
                    <w:p>
                      <w:pPr>
                        <w:pStyle w:val="Figure"/>
                        <w:spacing w:before="120" w:after="120"/>
                        <w:rPr/>
                      </w:pPr>
                      <w:r>
                        <w:rPr/>
                        <w:drawing>
                          <wp:inline distT="0" distB="0" distL="0" distR="0">
                            <wp:extent cx="4511040" cy="2753360"/>
                            <wp:effectExtent l="0" t="0" r="0" b="0"/>
                            <wp:docPr id="2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 descr=""/>
                                    <pic:cNvPicPr>
                                      <a:picLocks noChangeAspect="1" noChangeArrowheads="1"/>
                                    </pic:cNvPicPr>
                                  </pic:nvPicPr>
                                  <pic:blipFill>
                                    <a:blip r:embed="rId12"/>
                                    <a:srcRect l="59008" t="42481" r="24287" b="39384"/>
                                    <a:stretch>
                                      <a:fillRect/>
                                    </a:stretch>
                                  </pic:blipFill>
                                  <pic:spPr bwMode="auto">
                                    <a:xfrm>
                                      <a:off x="0" y="0"/>
                                      <a:ext cx="4511040" cy="2753360"/>
                                    </a:xfrm>
                                    <a:prstGeom prst="rect">
                                      <a:avLst/>
                                    </a:prstGeom>
                                  </pic:spPr>
                                </pic:pic>
                              </a:graphicData>
                            </a:graphic>
                          </wp:inline>
                        </w:drawing>
                        <w:t xml:space="preserve">Figure </w:t>
                      </w:r>
                      <w:r>
                        <w:rPr/>
                        <w:t>8</w:t>
                      </w:r>
                      <w:r>
                        <w:rPr/>
                        <w:t xml:space="preserve">: </w:t>
                      </w:r>
                      <w:r>
                        <w:rPr/>
                        <w:t>(es provisional, h</w:t>
                      </w:r>
                      <w:r>
                        <w:rPr/>
                        <w:t xml:space="preserve">aría </w:t>
                      </w:r>
                      <w:r>
                        <w:rPr/>
                        <w:t xml:space="preserve">una </w:t>
                      </w:r>
                      <w:r>
                        <w:rPr/>
                        <w:t xml:space="preserve">mas </w:t>
                      </w:r>
                      <w:r>
                        <w:rPr/>
                        <w:t xml:space="preserve">bonita y mejor) </w:t>
                      </w:r>
                      <w:r>
                        <w:rPr/>
                        <w:t xml:space="preserve">Exponential increase in the number of publication using the term "systems biology" in PubMed since the year when the Genome Human Project was completed. </w:t>
                      </w:r>
                    </w:p>
                  </w:txbxContent>
                </v:textbox>
                <w10:wrap type="square" side="largest"/>
              </v:rect>
            </w:pict>
          </mc:Fallback>
        </mc:AlternateConten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 xml:space="preserve">Nowadays, the so-called omics methods allow to mass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 xml:space="preserve">The typical methodology of a systems biology study starts by obtaining omic data and its subsequent integration. Then, the results are computationally and statistically analyzed and the phenomenon observed is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study, a large scale proteomic analysis is achieved by SWATH using liquid chromatography MS / MS. SWATH proteomics enables protein identification and characterization, as well as label free relative quantification </w:t>
      </w:r>
      <w:r>
        <w:rPr>
          <w:position w:val="0"/>
          <w:sz w:val="24"/>
          <w:vertAlign w:val="baseline"/>
        </w:rPr>
        <w:t>(Chen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 xml:space="preserve">most laboratories are not historically designed to incorporate this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lasts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8" w:name="tw-target-text1"/>
      <w:bookmarkEnd w:id="8"/>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However, systems biology studies in microalgae were recently started and there is a lack of tools for microalgae to analyze and interpret omics data. </w:t>
      </w:r>
      <w:r>
        <w:rPr>
          <w:b w:val="false"/>
          <w:i w:val="false"/>
          <w:caps w:val="false"/>
          <w:smallCaps w:val="false"/>
          <w:color w:val="1C1D1E"/>
          <w:spacing w:val="0"/>
          <w:sz w:val="24"/>
        </w:rPr>
        <w:t xml:space="preserve">Consequently, during the progression of my doctoral thesis I aim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In summary, my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knowing all the genes expressed, all the proteins present and how the altered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9" w:name="__RefHeading___Toc31190_448844389"/>
      <w:bookmarkEnd w:id="9"/>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0" w:name="__RefHeading___Toc8410_2905816072"/>
      <w:bookmarkEnd w:id="10"/>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1" w:name="__RefHeading___Toc8412_2905816072"/>
      <w:bookmarkEnd w:id="11"/>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2" w:name="__RefHeading___Toc8414_2905816072"/>
      <w:bookmarkEnd w:id="12"/>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959860"/>
                <wp:effectExtent l="0" t="0" r="0" b="0"/>
                <wp:wrapSquare wrapText="largest"/>
                <wp:docPr id="22"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2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2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2" descr=""/>
                                    <pic:cNvPicPr>
                                      <a:picLocks noChangeAspect="1" noChangeArrowheads="1"/>
                                    </pic:cNvPicPr>
                                  </pic:nvPicPr>
                                  <pic:blipFill>
                                    <a:blip r:embed="rId13"/>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13" w:name="__RefHeading___Toc8416_2905816072"/>
      <w:bookmarkEnd w:id="13"/>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30">
                <wp:simplePos x="0" y="0"/>
                <wp:positionH relativeFrom="column">
                  <wp:posOffset>0</wp:posOffset>
                </wp:positionH>
                <wp:positionV relativeFrom="paragraph">
                  <wp:posOffset>63500</wp:posOffset>
                </wp:positionV>
                <wp:extent cx="6120130" cy="4587875"/>
                <wp:effectExtent l="0" t="0" r="0" b="0"/>
                <wp:wrapSquare wrapText="largest"/>
                <wp:docPr id="25"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2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2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
                                    <pic:cNvPicPr>
                                      <a:picLocks noChangeAspect="1" noChangeArrowheads="1"/>
                                    </pic:cNvPicPr>
                                  </pic:nvPicPr>
                                  <pic:blipFill>
                                    <a:blip r:embed="rId14"/>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14" w:name="__RefHeading___Toc31194_448844389"/>
      <w:bookmarkEnd w:id="14"/>
      <w:r>
        <w:rPr>
          <w:sz w:val="32"/>
          <w:szCs w:val="32"/>
        </w:rPr>
        <w:t>Transcriptomic analysis</w:t>
      </w:r>
    </w:p>
    <w:p>
      <w:pPr>
        <w:pStyle w:val="Ttulo3"/>
        <w:rPr>
          <w:sz w:val="28"/>
          <w:szCs w:val="28"/>
        </w:rPr>
      </w:pPr>
      <w:bookmarkStart w:id="15" w:name="__RefHeading___Toc8418_2905816072"/>
      <w:bookmarkEnd w:id="15"/>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16" w:name="__RefHeading___Toc8420_2905816072"/>
      <w:bookmarkEnd w:id="16"/>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17" w:name="__RefHeading___Toc8422_2905816072"/>
      <w:bookmarkEnd w:id="17"/>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18" w:name="__RefHeading___Toc8424_2905816072"/>
      <w:bookmarkEnd w:id="18"/>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19" w:name="__RefHeading___Toc8426_2905816072"/>
      <w:bookmarkEnd w:id="19"/>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0" w:name="__RefHeading___Toc8428_2905816072"/>
      <w:bookmarkEnd w:id="20"/>
      <w:r>
        <w:rPr>
          <w:sz w:val="32"/>
          <w:szCs w:val="32"/>
        </w:rPr>
        <w:t>Proteomic analysis</w:t>
      </w:r>
    </w:p>
    <w:p>
      <w:pPr>
        <w:pStyle w:val="Ttulo3"/>
        <w:rPr/>
      </w:pPr>
      <w:bookmarkStart w:id="21" w:name="__RefHeading___Toc8430_2905816072"/>
      <w:bookmarkEnd w:id="21"/>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2" w:name="__RefHeading___Toc8432_2905816072"/>
      <w:bookmarkEnd w:id="22"/>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3" w:name="__RefHeading___Toc8434_2905816072"/>
      <w:bookmarkEnd w:id="23"/>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24" w:name="__RefHeading___Toc8436_2905816072"/>
      <w:bookmarkEnd w:id="24"/>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25" w:name="__RefHeading___Toc8438_2905816072"/>
      <w:bookmarkEnd w:id="25"/>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26" w:name="__RefHeading___Toc8440_2905816072"/>
      <w:bookmarkEnd w:id="26"/>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27" w:name="__RefHeading___Toc8442_2905816072"/>
      <w:bookmarkEnd w:id="27"/>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28" w:name="__RefHeading___Toc8444_2905816072"/>
      <w:bookmarkEnd w:id="28"/>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29" w:name="__RefHeading___Toc8446_2905816072"/>
      <w:bookmarkEnd w:id="29"/>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0" w:name="__RefHeading___Toc8448_2905816072"/>
      <w:bookmarkEnd w:id="30"/>
      <w:r>
        <w:rPr/>
        <w:t>Cell cycle analysis</w:t>
      </w:r>
    </w:p>
    <w:p>
      <w:pPr>
        <w:pStyle w:val="Ttulo3"/>
        <w:rPr/>
      </w:pPr>
      <w:bookmarkStart w:id="31" w:name="__RefHeading___Toc8450_2905816072"/>
      <w:bookmarkEnd w:id="31"/>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2" w:name="__RefHeading___Toc8452_2905816072"/>
      <w:bookmarkEnd w:id="32"/>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33" w:name="__RefHeading___Toc8454_2905816072"/>
      <w:bookmarkEnd w:id="33"/>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34" w:name="__RefHeading___Toc134159_215731975"/>
      <w:bookmarkEnd w:id="34"/>
      <w:r>
        <w:rPr>
          <w:sz w:val="32"/>
          <w:szCs w:val="32"/>
        </w:rPr>
        <w:t>Analysis of photosynthetic activity</w:t>
      </w:r>
    </w:p>
    <w:p>
      <w:pPr>
        <w:pStyle w:val="Ttulo3"/>
        <w:rPr/>
      </w:pPr>
      <w:bookmarkStart w:id="35" w:name="__RefHeading___Toc8456_2905816072"/>
      <w:bookmarkEnd w:id="35"/>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36" w:name="__RefHeading___Toc8458_2905816072"/>
      <w:bookmarkEnd w:id="36"/>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37" w:name="__RefHeading___Toc29093_2905816072"/>
      <w:bookmarkEnd w:id="37"/>
      <w:r>
        <w:rPr>
          <w:sz w:val="32"/>
          <w:szCs w:val="32"/>
        </w:rPr>
        <w:t>Analytical determinations</w:t>
      </w:r>
    </w:p>
    <w:p>
      <w:pPr>
        <w:pStyle w:val="Ttulo3"/>
        <w:rPr/>
      </w:pPr>
      <w:bookmarkStart w:id="38" w:name="__RefHeading___Toc29095_2905816072"/>
      <w:bookmarkEnd w:id="38"/>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39" w:name="__RefHeading___Toc31202_448844389"/>
      <w:bookmarkEnd w:id="39"/>
      <w:r>
        <w:rPr/>
        <w:t xml:space="preserve">Starch Content </w:t>
      </w:r>
    </w:p>
    <w:p>
      <w:pPr>
        <w:pStyle w:val="Ttulo4"/>
        <w:rPr/>
      </w:pPr>
      <w:bookmarkStart w:id="40" w:name="__RefHeading___Toc29097_2905816072"/>
      <w:bookmarkEnd w:id="40"/>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1" w:name="__RefHeading___Toc29099_2905816072"/>
      <w:bookmarkEnd w:id="41"/>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2" w:name="__RefHeading___Toc29101_2905816072"/>
      <w:bookmarkEnd w:id="42"/>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1985010"/>
                <wp:effectExtent l="0" t="0" r="0" b="0"/>
                <wp:wrapSquare wrapText="largest"/>
                <wp:docPr id="28"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2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4" descr=""/>
                                    <pic:cNvPicPr>
                                      <a:picLocks noChangeAspect="1" noChangeArrowheads="1"/>
                                    </pic:cNvPicPr>
                                  </pic:nvPicPr>
                                  <pic:blipFill>
                                    <a:blip r:embed="rId15"/>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43" w:name="__RefHeading___Toc134161_215731975"/>
      <w:bookmarkEnd w:id="43"/>
      <w:r>
        <w:rPr/>
        <w:t xml:space="preserve">Carotenoid Content </w:t>
      </w:r>
    </w:p>
    <w:p>
      <w:pPr>
        <w:pStyle w:val="Ttulo4"/>
        <w:rPr/>
      </w:pPr>
      <w:bookmarkStart w:id="44" w:name="__RefHeading___Toc75128_2905816072"/>
      <w:bookmarkEnd w:id="44"/>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45" w:name="__RefHeading___Toc75130_2905816072"/>
      <w:bookmarkEnd w:id="45"/>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46" w:name="__RefHeading___Toc75132_2905816072"/>
      <w:bookmarkEnd w:id="46"/>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47" w:name="__RefHeading___Toc31206_448844389"/>
      <w:bookmarkEnd w:id="47"/>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48" w:name="__RefHeading___Toc75134_2905816072"/>
      <w:bookmarkEnd w:id="48"/>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49" w:name="__RefHeading___Toc75136_2905816072"/>
      <w:bookmarkEnd w:id="49"/>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0" w:name="__RefHeading___Toc134163_215731975"/>
      <w:bookmarkEnd w:id="50"/>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1" w:name="__RefHeading___Toc134165_215731975"/>
      <w:bookmarkEnd w:id="51"/>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2" w:name="__RefHeading___Toc134167_215731975"/>
      <w:bookmarkEnd w:id="52"/>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 xml:space="preserve">contribute to </w:t>
      </w:r>
      <w:r>
        <w:rPr>
          <w:rFonts w:ascii="Liberation Sans" w:hAnsi="Liberation Sans"/>
        </w:rPr>
        <w:t xml:space="preserve">the characterization of the molecular systems regulating microalgae physiology, high throughput sequencing technologies have been recently applied to obtain the genome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are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 xml:space="preserve">se online tools to analyze, extract relevant information 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 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these microalgae research community needs and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On the one hand, when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On the other hand,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3" w:name="__RefHeading___Toc7554_2649729411"/>
      <w:bookmarkEnd w:id="53"/>
      <w:r>
        <w:rPr/>
        <w:t>I</w:t>
      </w:r>
      <w:r>
        <w:rPr/>
        <w:t>mplementation</w:t>
      </w:r>
    </w:p>
    <w:p>
      <w:pPr>
        <w:pStyle w:val="Ttulo4"/>
        <w:rPr/>
      </w:pPr>
      <w:bookmarkStart w:id="54" w:name="__RefHeading___Toc7556_2649729411"/>
      <w:bookmarkEnd w:id="54"/>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a wide range of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rPr>
        <w:t xml:space="preserve"> or </w:t>
      </w:r>
      <w:r>
        <w:rPr>
          <w:rFonts w:ascii="Liberation Sans" w:hAnsi="Liberation Sans"/>
          <w:i/>
          <w:iCs/>
        </w:rPr>
        <w:t>P. tricornutum</w:t>
      </w:r>
      <w:r>
        <w:rPr>
          <w:rFonts w:ascii="Liberation Sans" w:hAnsi="Liberation Sans"/>
          <w:i/>
          <w:iCs/>
        </w:rPr>
        <w:t xml:space="preserve"> </w:t>
      </w:r>
      <w:r>
        <w:rPr>
          <w:rFonts w:ascii="Liberation Sans" w:hAnsi="Liberation Sans"/>
          <w:i/>
          <w:iCs/>
          <w:position w:val="0"/>
          <w:sz w:val="24"/>
          <w:vertAlign w:val="baseline"/>
        </w:rPr>
        <w:t>(Cui et al., 2019; Pereira et al., 2021)</w:t>
      </w:r>
      <w:r>
        <w:rPr>
          <w:rFonts w:ascii="Liberation Sans" w:hAnsi="Liberation Sans"/>
          <w:i/>
          <w:iCs/>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4189095"/>
                <wp:effectExtent l="0" t="0" r="0" b="0"/>
                <wp:wrapSquare wrapText="largest"/>
                <wp:docPr id="31" name="Marco9"/>
                <a:graphic xmlns:a="http://schemas.openxmlformats.org/drawingml/2006/main">
                  <a:graphicData uri="http://schemas.microsoft.com/office/word/2010/wordprocessingShape">
                    <wps:wsp>
                      <wps:cNvSpPr txBox="1"/>
                      <wps:spPr>
                        <a:xfrm>
                          <a:off x="0" y="0"/>
                          <a:ext cx="6120130" cy="4189095"/>
                        </a:xfrm>
                        <a:prstGeom prst="rect"/>
                      </wps:spPr>
                      <wps:txbx>
                        <w:txbxContent>
                          <w:p>
                            <w:pPr>
                              <w:pStyle w:val="Figure"/>
                              <w:spacing w:before="120" w:after="120"/>
                              <w:rPr/>
                            </w:pPr>
                            <w:r>
                              <w:rPr/>
                              <w:drawing>
                                <wp:inline distT="0" distB="0" distL="0" distR="0">
                                  <wp:extent cx="6120130" cy="3531235"/>
                                  <wp:effectExtent l="0" t="0" r="0" b="0"/>
                                  <wp:docPr id="3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wps:txbx>
                      <wps:bodyPr anchor="t" lIns="0" tIns="0" rIns="0" bIns="0">
                        <a:noAutofit/>
                      </wps:bodyPr>
                    </wps:wsp>
                  </a:graphicData>
                </a:graphic>
              </wp:anchor>
            </w:drawing>
          </mc:Choice>
          <mc:Fallback>
            <w:pict>
              <v:rect style="position:absolute;rotation:0;width:481.9pt;height:32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3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9" descr=""/>
                                    <pic:cNvPicPr>
                                      <a:picLocks noChangeAspect="1" noChangeArrowheads="1"/>
                                    </pic:cNvPicPr>
                                  </pic:nvPicPr>
                                  <pic:blipFill>
                                    <a:blip r:embed="rId16"/>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v:textbox>
                <w10:wrap type="square" side="largest"/>
              </v:rect>
            </w:pict>
          </mc:Fallback>
        </mc:AlternateContent>
      </w:r>
    </w:p>
    <w:p>
      <w:pPr>
        <w:pStyle w:val="Normal"/>
        <w:spacing w:lineRule="auto" w:line="360"/>
        <w:jc w:val="both"/>
        <w:rPr/>
      </w:pPr>
      <w:r>
        <w:rPr>
          <w:rFonts w:ascii="Liberation Sans" w:hAnsi="Liberation Sans"/>
        </w:rPr>
        <w:t xml:space="preserve">One of the limiting factors mentioned before is the lack of </w:t>
      </w:r>
      <w:r>
        <w:rPr>
          <w:rFonts w:ascii="Liberation Sans" w:hAnsi="Liberation Sans"/>
        </w:rPr>
        <w:t>frameworks integra</w:t>
      </w:r>
      <w:r>
        <w:rPr>
          <w:rFonts w:ascii="Liberation Sans" w:hAnsi="Liberation Sans"/>
        </w:rPr>
        <w:t>t</w:t>
      </w:r>
      <w:r>
        <w:rPr>
          <w:rFonts w:ascii="Liberation Sans" w:hAnsi="Liberation Sans"/>
        </w:rPr>
        <w:t xml:space="preserve">ing </w:t>
      </w:r>
      <w:r>
        <w:rPr>
          <w:rFonts w:ascii="Liberation Sans" w:hAnsi="Liberation Sans"/>
        </w:rPr>
        <w:t xml:space="preserve">the available </w:t>
      </w:r>
      <w:r>
        <w:rPr>
          <w:rFonts w:ascii="Liberation Sans" w:hAnsi="Liberation Sans"/>
        </w:rPr>
        <w:t xml:space="preserve">microalgae genome sequences and annotations. </w:t>
      </w:r>
      <w:r>
        <w:rPr>
          <w:rFonts w:ascii="Liberation Sans" w:hAnsi="Liberation Sans"/>
        </w:rPr>
        <w:t>One of the goals of ou</w:t>
      </w:r>
      <w:r>
        <w:rPr>
          <w:rFonts w:ascii="Liberation Sans" w:hAnsi="Liberation Sans"/>
        </w:rPr>
        <w:t>r tool is t</w:t>
      </w:r>
      <w:r>
        <w:rPr>
          <w:rFonts w:ascii="Liberation Sans" w:hAnsi="Liberation Sans"/>
        </w:rPr>
        <w:t xml:space="preserve">o overcome this issue and generate easily </w:t>
      </w:r>
      <w:r>
        <w:rPr>
          <w:rFonts w:ascii="Liberation Sans" w:hAnsi="Liberation Sans"/>
        </w:rPr>
        <w:t xml:space="preserve">accessible resources, genome sequences, functional annotation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This data</w:t>
      </w:r>
      <w:r>
        <w:rPr>
          <w:rFonts w:ascii="Liberation Sans" w:hAnsi="Liberation Sans"/>
        </w:rPr>
        <w:t xml:space="preserve"> were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enumerates the different data bases used for each microalgae. Specifically, for N. gaditana and P. tricornutum, we accessed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for B. prasinos we used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C. reinhardtii, V. carteri, C. zofingiensis, D. salina </w:t>
      </w:r>
      <w:r>
        <w:rPr>
          <w:rFonts w:ascii="Liberation Sans" w:hAnsi="Liberation Sans"/>
        </w:rPr>
        <w:t>and</w:t>
      </w:r>
      <w:r>
        <w:rPr>
          <w:rFonts w:ascii="Liberation Sans" w:hAnsi="Liberation Sans"/>
        </w:rPr>
        <w:t xml:space="preserve"> C. subellipsoidea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for M</w:t>
      </w:r>
      <w:r>
        <w:rPr>
          <w:rFonts w:ascii="Liberation Sans" w:hAnsi="Liberation Sans"/>
        </w:rPr>
        <w:t xml:space="preserve">. </w:t>
      </w:r>
      <w:r>
        <w:rPr>
          <w:rFonts w:ascii="Liberation Sans" w:hAnsi="Liberation Sans"/>
        </w:rPr>
        <w:t xml:space="preserve">endlicherianum </w:t>
      </w:r>
      <w:r>
        <w:rPr>
          <w:rFonts w:ascii="Liberation Sans" w:hAnsi="Liberation Sans"/>
        </w:rPr>
        <w:t>and</w:t>
      </w:r>
      <w:r>
        <w:rPr>
          <w:rFonts w:ascii="Liberation Sans" w:hAnsi="Liberation Sans"/>
        </w:rPr>
        <w:t xml:space="preserve"> </w:t>
      </w:r>
      <w:r>
        <w:rPr>
          <w:rFonts w:ascii="Liberation Sans" w:hAnsi="Liberation Sans"/>
        </w:rPr>
        <w:t xml:space="preserve">S. </w:t>
      </w:r>
      <w:r>
        <w:rPr>
          <w:rFonts w:ascii="Liberation Sans" w:hAnsi="Liberation Sans"/>
        </w:rPr>
        <w:t xml:space="preserve">muscicola </w:t>
      </w:r>
      <w:r>
        <w:rPr>
          <w:rFonts w:ascii="Liberation Sans" w:hAnsi="Liberation Sans"/>
        </w:rPr>
        <w:t>a figshare associated to publication was accesed</w:t>
      </w:r>
      <w:r>
        <w:rPr>
          <w:rFonts w:ascii="Liberation Sans" w:hAnsi="Liberation Sans"/>
        </w:rPr>
        <w:t xml:space="preserve">; </w:t>
      </w:r>
      <w:r>
        <w:rPr>
          <w:rFonts w:ascii="Liberation Sans" w:hAnsi="Liberation Sans"/>
        </w:rPr>
        <w:t>M. pusilla</w:t>
      </w:r>
      <w:r>
        <w:rPr>
          <w:rFonts w:ascii="Liberation Sans" w:hAnsi="Liberation Sans"/>
        </w:rPr>
        <w:t xml:space="preserve">, </w:t>
      </w:r>
      <w:r>
        <w:rPr>
          <w:rFonts w:ascii="Liberation Sans" w:hAnsi="Liberation Sans"/>
        </w:rPr>
        <w:t>O</w:t>
      </w:r>
      <w:r>
        <w:rPr>
          <w:rFonts w:ascii="Liberation Sans" w:hAnsi="Liberation Sans"/>
        </w:rPr>
        <w:t xml:space="preserve">. tauri, </w:t>
      </w:r>
      <w:r>
        <w:rPr>
          <w:rFonts w:ascii="Liberation Sans" w:hAnsi="Liberation Sans"/>
        </w:rPr>
        <w:t>B. prasinos and K. nitens</w:t>
      </w:r>
      <w:r>
        <w:rPr>
          <w:rFonts w:ascii="Liberation Sans" w:hAnsi="Liberation San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H. lacustris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contained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 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 xml:space="preserve">⁠ </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such as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used to classify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 and paralog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55" w:name="__RefHeading___Toc7558_2649729411"/>
      <w:bookmarkEnd w:id="55"/>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from our Github repository </w:t>
      </w:r>
      <w:r>
        <w:rPr>
          <w:rFonts w:ascii="Liberation Sans" w:hAnsi="Liberation Sans"/>
          <w:color w:val="FF0000"/>
        </w:rPr>
        <w:t>(cito web?)</w:t>
      </w:r>
      <w:r>
        <w:rPr>
          <w:rFonts w:ascii="Liberation Sans" w:hAnsi="Liberation Sans"/>
        </w:rPr>
        <w:t>. On the one hand,</w:t>
      </w:r>
      <w:r>
        <w:rPr>
          <w:rFonts w:ascii="Liberation Sans" w:hAnsi="Liberation Sans"/>
          <w:vertAlign w:val="subscript"/>
        </w:rPr>
        <w:t xml:space="preserve"> </w:t>
      </w:r>
      <w:r>
        <w:rPr>
          <w:rFonts w:ascii="Liberation Sans" w:hAnsi="Liberation Sans"/>
          <w:position w:val="0"/>
          <w:sz w:val="24"/>
          <w:vertAlign w:val="baseline"/>
        </w:rPr>
        <w:t xml:space="preserve">the systematic sources of functional annotation discussed previously </w:t>
      </w:r>
      <w:r>
        <w:rPr>
          <w:rFonts w:ascii="Liberation Sans" w:hAnsi="Liberation Sans"/>
          <w:position w:val="0"/>
          <w:sz w:val="24"/>
          <w:vertAlign w:val="baseline"/>
        </w:rPr>
        <w:t>(GO terms and KO terms for every microalgae species and PANTHER IDs, EC numbers and KOG terms whenever available)</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w:t>
      </w:r>
      <w:r>
        <w:rPr>
          <w:rFonts w:ascii="Liberation Sans" w:hAnsi="Liberation Sans"/>
        </w:rPr>
        <w:t xml:space="preserve">has </w:t>
      </w:r>
      <w:r>
        <w:rPr>
          <w:rFonts w:ascii="Liberation Sans" w:hAnsi="Liberation Sans"/>
        </w:rPr>
        <w:t>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 xml:space="preserve">On the other hand, gene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They</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ALGAEFUN functionalities heavily depen</w:t>
      </w:r>
      <w:r>
        <w:rPr>
          <w:rFonts w:ascii="Liberation Sans" w:hAnsi="Liberation Sans"/>
        </w:rPr>
        <w:t xml:space="preserve">d </w:t>
      </w:r>
      <w:r>
        <w:rPr>
          <w:rFonts w:ascii="Liberation Sans" w:hAnsi="Liberation Sans"/>
        </w:rPr>
        <w:t xml:space="preserve">on these packages. We </w:t>
      </w:r>
      <w:r>
        <w:rPr>
          <w:rFonts w:ascii="Liberation Sans" w:hAnsi="Liberation Sans"/>
        </w:rPr>
        <w:t>wanted</w:t>
      </w:r>
      <w:r>
        <w:rPr>
          <w:rFonts w:ascii="Liberation Sans" w:hAnsi="Liberation Sans"/>
        </w:rPr>
        <w:t xml:space="preserve"> to make them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access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56" w:name="__RefHeading___Toc7560_2649729411"/>
      <w:bookmarkEnd w:id="56"/>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Also, u</w:t>
      </w:r>
      <w:r>
        <w:rPr/>
        <w:t xml:space="preserve">ser can choose </w:t>
      </w:r>
      <w:r>
        <w:rPr/>
        <w:t>to use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which is the main input received by our pipeline.</w:t>
      </w:r>
    </w:p>
    <w:p>
      <w:pPr>
        <w:pStyle w:val="Table"/>
        <w:keepNext w:val="true"/>
        <w:rPr/>
      </w:pPr>
      <w:r>
        <w:rPr>
          <w:b/>
          <w:bCs/>
        </w:rPr>
        <w:t xml:space="preserve">Table </w:t>
      </w:r>
      <w:r>
        <w:rPr>
          <w:b/>
          <w:bCs/>
        </w:rPr>
        <w:t>4</w:t>
      </w:r>
      <w:r>
        <w:rPr>
          <w:b/>
          <w:bCs/>
        </w:rPr>
        <w:t>:</w:t>
      </w:r>
      <w:r>
        <w:rPr/>
        <w:t xml:space="preserve"> Explained parameters included in the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 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your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pPr>
      <w:r>
        <w:rPr>
          <w:b/>
          <w:bCs/>
        </w:rPr>
        <w:t xml:space="preserve">Table </w:t>
      </w:r>
      <w:r>
        <w:rPr>
          <w:b/>
          <w:bCs/>
        </w:rPr>
        <w:t>5</w:t>
      </w:r>
      <w:r>
        <w:rPr>
          <w:b/>
          <w:bCs/>
        </w:rPr>
        <w:t>:</w:t>
      </w:r>
      <w:r>
        <w:rPr/>
        <w:t xml:space="preserve"> Explained parameters included in the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will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our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our parallel pipeline in order to synchronize them. In the next step, the pipeline forks into two different modes to process either RNA-seq or ChIP-seq data. 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These parallel processes write on the blackboard when a goal is reached (for example, BAM files are generated) in order to keep track of their progress. When all goals have been reached by all the parallel processes</w:t>
      </w:r>
      <w:r>
        <w:rPr/>
        <w:t xml:space="preserve">, </w:t>
      </w:r>
      <w:r>
        <w:rPr/>
        <w:t xml:space="preserve">the following sequential steps of the pipeline are executed. </w:t>
      </w:r>
      <w:r>
        <w:rPr/>
        <w:t>Then, d</w:t>
      </w:r>
      <w:r>
        <w:rPr/>
        <w:t xml:space="preserve">ifferential expression analysis 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During the final stage of this fork of our pipeline 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5422900"/>
                <wp:effectExtent l="0" t="0" r="0" b="0"/>
                <wp:wrapSquare wrapText="largest"/>
                <wp:docPr id="34"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3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3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7" descr=""/>
                                    <pic:cNvPicPr>
                                      <a:picLocks noChangeAspect="1" noChangeArrowheads="1"/>
                                    </pic:cNvPicPr>
                                  </pic:nvPicPr>
                                  <pic:blipFill>
                                    <a:blip r:embed="rId17"/>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our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5301615"/>
                <wp:effectExtent l="0" t="0" r="0" b="0"/>
                <wp:wrapSquare wrapText="largest"/>
                <wp:docPr id="37"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3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3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8" descr=""/>
                                    <pic:cNvPicPr>
                                      <a:picLocks noChangeAspect="1" noChangeArrowheads="1"/>
                                    </pic:cNvPicPr>
                                  </pic:nvPicPr>
                                  <pic:blipFill>
                                    <a:blip r:embed="rId18"/>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57" w:name="__RefHeading___Toc7562_2649729411"/>
      <w:bookmarkEnd w:id="57"/>
      <w:r>
        <w:rPr/>
        <w:t>ALGAEFUN implementation: functional annotation analysis.</w:t>
      </w:r>
    </w:p>
    <w:p>
      <w:pPr>
        <w:pStyle w:val="Cuerpodetexto"/>
        <w:rPr/>
      </w:pPr>
      <w:r>
        <w:rPr/>
        <w:t>The generated output from MARACAS, either sets of genes or genomic loci, can be su</w:t>
      </w:r>
      <w:r>
        <w:rPr/>
        <w:t>b</w:t>
      </w:r>
      <w:r>
        <w:rPr/>
        <w:t xml:space="preserve">sequently functionally annotated using the next software tool in our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whether he/she wants to carry out a GO term and/or KEGG pathway enrichment analysis at a selected significance level (Fig. </w:t>
      </w:r>
      <w:r>
        <w:rPr/>
        <w:t>1</w:t>
      </w:r>
      <w:r>
        <w:rPr/>
        <w:t>5</w:t>
      </w:r>
      <w:r>
        <w:rPr/>
        <w:t xml:space="preserve">-3). The set of genes to study can be inputted through a text box in our tool or uploading a file. Users can also choose whether to use or not his/her own background gene set or the entire microalgae genome (Fig. </w:t>
      </w:r>
      <w:r>
        <w:rPr/>
        <w:t>1</w:t>
      </w:r>
      <w:r>
        <w:rPr/>
        <w:t>5</w:t>
      </w:r>
      <w:r>
        <w:rPr/>
        <w:t xml:space="preserve">-4). In order to allow users to explore the functionalities of our tool and also to check the required gene id format we have included an example gene set for each microalgae.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in our tool for each microalgae integrating the systematic sources of functional annotation previously discussed. The outputs for the GO term and KEGG pathway enrichment analysis are presented in two separate tabs. The first output in the GO enrichment tab consists of a table that summarizes the results from the GO enrichment analysis carried out over the input gene set. The user can find one row for each GO term and 6 columns that represent some relevant information about the enrichment. The first column shows the GO term identifier, followed by the second column were the user can find a human readable 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can help users understand the results:</w:t>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27095"/>
                <wp:effectExtent l="0" t="0" r="0" b="0"/>
                <wp:wrapSquare wrapText="largest"/>
                <wp:docPr id="40"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4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4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0" descr=""/>
                                    <pic:cNvPicPr>
                                      <a:picLocks noChangeAspect="1" noChangeArrowheads="1"/>
                                    </pic:cNvPicPr>
                                  </pic:nvPicPr>
                                  <pic:blipFill>
                                    <a:blip r:embed="rId19"/>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 or B is more specific than A.</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 human readable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4558030"/>
                <wp:effectExtent l="0" t="0" r="0" b="0"/>
                <wp:wrapSquare wrapText="largest"/>
                <wp:docPr id="43"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4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4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11" descr=""/>
                                    <pic:cNvPicPr>
                                      <a:picLocks noChangeAspect="1" noChangeArrowheads="1"/>
                                    </pic:cNvPicPr>
                                  </pic:nvPicPr>
                                  <pic:blipFill>
                                    <a:blip r:embed="rId20"/>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an Chip-seq study. This analysis mode is selected from the side bar panel in Fig. </w:t>
      </w:r>
      <w:r>
        <w:rPr/>
        <w:t>1</w:t>
      </w:r>
      <w:r>
        <w:rPr/>
        <w:t>6</w:t>
      </w:r>
      <w:r>
        <w:rPr/>
        <w:t xml:space="preserve">-1. Users can select their microalgae of interest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the promoter of each gene users must be specified. Users also need to select the gene features or parts that will be considered when assigning gene targets to genomic loci or regions (Fig. </w:t>
      </w:r>
      <w:r>
        <w:rPr/>
        <w:t>1</w:t>
      </w:r>
      <w:r>
        <w:rPr/>
        <w:t>6</w:t>
      </w:r>
      <w:r>
        <w:rPr/>
        <w:t xml:space="preserve">-3). Genomic loci or regions to analyze can be inputted through a text box in our tool or uploading a file. Additionally, a BW file containing the number of mapped reads or signal in each position of the genome can be uploaded (Fig. </w:t>
      </w:r>
      <w:r>
        <w:rPr/>
        <w:t>1</w:t>
      </w:r>
      <w:r>
        <w:rPr/>
        <w:t>6</w:t>
      </w:r>
      <w:r>
        <w:rPr/>
        <w:t xml:space="preserve">-4). Similar to the previous mode, users can explore the functionalities of our tool and check the required genomic loci or regions format using an example included for each microalgae by clicking on the example button (Fig. </w:t>
      </w:r>
      <w:r>
        <w:rPr/>
        <w:t>1</w:t>
      </w:r>
      <w:r>
        <w:rPr/>
        <w:t>6</w:t>
      </w:r>
      <w:r>
        <w:rPr/>
        <w:t>-</w:t>
      </w:r>
      <w:r>
        <w:rPr/>
        <w:t>4). These examples were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These package implements statistical analysis and visualization of genomic loci and regions using the gene feature annotation packages generated in our tool for the microalgae previously mentioned.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photosynthetic organisms. </w:t>
      </w:r>
    </w:p>
    <w:p>
      <w:pPr>
        <w:pStyle w:val="Cuerpodetexto"/>
        <w:rPr>
          <w:rFonts w:ascii="Liberation Sans" w:hAnsi="Liberation Sans"/>
          <w:color w:val="81D41A"/>
        </w:rPr>
      </w:pPr>
      <w:r>
        <w:rPr>
          <w:color w:val="81D41A"/>
        </w:rPr>
      </w:r>
    </w:p>
    <w:p>
      <w:pPr>
        <w:pStyle w:val="Ttulo3"/>
        <w:rPr/>
      </w:pPr>
      <w:bookmarkStart w:id="58" w:name="__RefHeading___Toc7564_2649729411"/>
      <w:bookmarkEnd w:id="58"/>
      <w:r>
        <w:rPr/>
        <w:t>C</w:t>
      </w:r>
      <w:r>
        <w:rPr/>
        <w:t xml:space="preserve">ase </w:t>
      </w:r>
      <w:r>
        <w:rPr/>
        <w:t>of study 1: from RNA-seq raw sequencing data to biological processes and pathways.</w:t>
      </w:r>
    </w:p>
    <w:p>
      <w:pPr>
        <w:pStyle w:val="Cuerpodetexto"/>
        <w:rPr/>
      </w:pPr>
      <w:r>
        <w:rPr/>
        <w:t xml:space="preserve">This case of study is based on our own RNA-seq data </w:t>
      </w:r>
      <w:r>
        <w:rPr/>
        <w:t xml:space="preserve">generated to test our tools and illustrate the generation of relevant information suitable for publication in prestigious journals. </w:t>
      </w:r>
      <w:r>
        <w:rPr/>
        <w:t xml:space="preserve">It consists in </w:t>
      </w:r>
      <w:r>
        <w:rPr/>
        <w:t>a</w:t>
      </w:r>
      <w:r>
        <w:rPr/>
        <w:t xml:space="preserve"> RNA-seq stud</w:t>
      </w:r>
      <w:r>
        <w:rPr/>
        <w:t>y</w:t>
      </w:r>
      <w:r>
        <w:rPr/>
        <w:t xml:space="preserve"> carried out using </w:t>
      </w:r>
      <w:r>
        <w:rPr>
          <w:i/>
          <w:iCs/>
        </w:rPr>
        <w:t>Haematococcus lacustris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Haematococcus lacustris</w:t>
      </w:r>
      <w:r>
        <w:rPr/>
        <w:t xml:space="preserve"> cells, grown both under N sufficiency and under moderate N limitation in order to unveil the transcriptomic program enhancing astaxanthin biosynthesis under N deprivation. </w:t>
      </w:r>
      <w:r>
        <w:rPr/>
        <w:t>The results obtained in this stud</w:t>
      </w:r>
      <w:r>
        <w:rPr/>
        <w:t>y</w:t>
      </w:r>
      <w:r>
        <w:rPr/>
        <w:t xml:space="preserve"> will be used as a case of study to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35">
            <wp:simplePos x="0" y="0"/>
            <wp:positionH relativeFrom="column">
              <wp:posOffset>33655</wp:posOffset>
            </wp:positionH>
            <wp:positionV relativeFrom="paragraph">
              <wp:posOffset>26670</wp:posOffset>
            </wp:positionV>
            <wp:extent cx="6120130" cy="3386455"/>
            <wp:effectExtent l="0" t="0" r="0" b="0"/>
            <wp:wrapTopAndBottom/>
            <wp:docPr id="4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5" descr=""/>
                    <pic:cNvPicPr>
                      <a:picLocks noChangeAspect="1" noChangeArrowheads="1"/>
                    </pic:cNvPicPr>
                  </pic:nvPicPr>
                  <pic:blipFill>
                    <a:blip r:embed="rId21"/>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34">
                <wp:simplePos x="0" y="0"/>
                <wp:positionH relativeFrom="column">
                  <wp:posOffset>63500</wp:posOffset>
                </wp:positionH>
                <wp:positionV relativeFrom="paragraph">
                  <wp:posOffset>3465195</wp:posOffset>
                </wp:positionV>
                <wp:extent cx="6120130" cy="2135505"/>
                <wp:effectExtent l="0" t="0" r="0" b="0"/>
                <wp:wrapSquare wrapText="largest"/>
                <wp:docPr id="47"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he high-throughput sequencing raw data in fastq format were processed using MARACAS in order to obtain the set of differentially expressed genes using a criterion solely based on a fold-change value of 1.5. T</w:t>
      </w:r>
      <w:r>
        <w:rPr/>
        <w:t>he report produced by MARACAS described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were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PCA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identified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 xml:space="preserve">a strong repressing effect over the transcriptome with respect to N sufficient conditions. In particular, we identified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during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Figure 17-5</w:t>
      </w:r>
      <w:r>
        <w:rPr/>
        <w:t xml:space="preserve">. </w:t>
      </w:r>
      <w:r>
        <w:rPr/>
        <w:t xml:space="preserve">The bar-plot represents the biological processes enriched in the activated set of genes obtained from </w:t>
      </w:r>
      <w:r>
        <w:rPr/>
        <w:t>the</w:t>
      </w:r>
      <w:r>
        <w:rPr/>
        <w:t xml:space="preserve"> </w:t>
      </w:r>
      <w:r>
        <w:rPr>
          <w:i/>
          <w:iCs/>
        </w:rPr>
        <w:t>Haematococcus lacustris</w:t>
      </w:r>
      <w:r>
        <w:rPr/>
        <w:t xml:space="preserve"> RNA-seq study under moderate N limitation experiment. The experimental conditions seem to activate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Our </w:t>
      </w: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reddish cells </w:t>
      </w:r>
      <w:r>
        <w:rPr/>
        <w:t>(under moderate N limitation)</w:t>
      </w:r>
      <w:r>
        <w:rPr/>
        <w:t>. Furthermore, a</w:t>
      </w:r>
      <w:r>
        <w:rPr/>
        <w:t xml:space="preserve"> major advance has been made in discerning the underlying control mechanisms </w:t>
      </w:r>
      <w:r>
        <w:rPr/>
        <w:t xml:space="preserve">since our tool allowed us to find differentially activated </w:t>
      </w:r>
      <w:r>
        <w:rPr/>
        <w:t xml:space="preserve">enzymes </w:t>
      </w:r>
      <w:r>
        <w:rPr/>
        <w:t>in astaxanthin biosynthesis</w:t>
      </w:r>
      <w:r>
        <w:rPr/>
        <w:t xml:space="preserve"> under N moderate deprivation</w:t>
      </w:r>
      <w:r>
        <w:rPr/>
        <w:t xml:space="preserve">. From this point, </w:t>
      </w:r>
      <w:r>
        <w:rPr/>
        <w:t>it was carried out the i</w:t>
      </w:r>
      <w:r>
        <w:rPr/>
        <w:t xml:space="preserve">dentification of the prevalent DNA sequences in the promoters of </w:t>
      </w:r>
      <w:r>
        <w:rPr/>
        <w:t>these</w:t>
      </w:r>
      <w:r>
        <w:rPr/>
        <w:t xml:space="preserve"> key enzymes </w:t>
      </w:r>
      <w:r>
        <w:rPr/>
        <w:t>so c</w:t>
      </w:r>
      <w:r>
        <w:rPr/>
        <w:t xml:space="preserve">ommon transcription factors, </w:t>
      </w:r>
      <w:r>
        <w:rPr/>
        <w:t>as bHLH,</w:t>
      </w:r>
      <w:r>
        <w:rPr/>
        <w:t xml:space="preserve"> possibly regulating these key </w:t>
      </w:r>
      <w:r>
        <w:rPr/>
        <w:t>enzymes</w:t>
      </w:r>
      <w:r>
        <w:rPr/>
        <w:t xml:space="preserve"> in astaxanthin biosynthesis were identified for the first time. </w:t>
      </w:r>
    </w:p>
    <w:p>
      <w:pPr>
        <w:pStyle w:val="Ttulo3"/>
        <w:rPr/>
      </w:pPr>
      <w:bookmarkStart w:id="59" w:name="__RefHeading___Toc7566_2649729411"/>
      <w:bookmarkEnd w:id="59"/>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Our own ChIP-seq data has been already generated in our lab but it hasn’t been published yet. </w:t>
      </w:r>
      <w:r>
        <w:rPr>
          <w:sz w:val="24"/>
        </w:rPr>
        <w:t>Instead, i</w:t>
      </w:r>
      <w:r>
        <w:rPr>
          <w:sz w:val="24"/>
        </w:rPr>
        <w:t xml:space="preserve">n order to illustrate how ChIP-seq raw data can be analyzed using our tool, an already published epigenetics study in Chlamydomonas reinhardtii </w:t>
      </w:r>
      <w:r>
        <w:rPr>
          <w:sz w:val="24"/>
        </w:rPr>
        <w:t>was</w:t>
      </w:r>
      <w:r>
        <w:rPr>
          <w:sz w:val="24"/>
        </w:rPr>
        <w:t xml:space="preserve"> re-analized. </w:t>
      </w:r>
    </w:p>
    <w:p>
      <w:pPr>
        <w:pStyle w:val="Cuerpodetexto"/>
        <w:rPr/>
      </w:pPr>
      <w:r>
        <w:rPr>
          <w:sz w:val="24"/>
        </w:rPr>
        <w:t xml:space="preserve">Histone modifications play a central role in gene expression control. </w:t>
      </w:r>
      <w:r>
        <w:rPr>
          <w:sz w:val="24"/>
        </w:rPr>
        <w:t>However, a</w:t>
      </w:r>
      <w:r>
        <w:rPr>
          <w:sz w:val="24"/>
        </w:rPr>
        <w:t>lthough the</w:t>
      </w:r>
      <w:r>
        <w:rPr>
          <w:sz w:val="24"/>
        </w:rPr>
        <w:t>y</w:t>
      </w:r>
      <w:r>
        <w:rPr>
          <w:sz w:val="24"/>
        </w:rPr>
        <w:t xml:space="preserve"> have been intensely studied in plants, they have been poorly characterized in microalgae. Nevertheless, in a </w:t>
      </w:r>
      <w:r>
        <w:rPr>
          <w:color w:val="FF0000"/>
          <w:sz w:val="24"/>
        </w:rPr>
        <w:t>recent</w:t>
      </w:r>
      <w:r>
        <w:rPr>
          <w:sz w:val="24"/>
        </w:rPr>
        <w:t xml:space="preserve"> publication the genome-wide distribution of the repressive mark H3K27me3 was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w</w:t>
      </w:r>
      <w:r>
        <w:rPr>
          <w:sz w:val="24"/>
        </w:rPr>
        <w:t xml:space="preserve">e uploaded to ALGAEFUN the 12,814 genomic loci identified by MARACAS as significantly occupied by H3K4me3 in the </w:t>
      </w:r>
      <w:r>
        <w:rPr>
          <w:i/>
          <w:iCs/>
          <w:sz w:val="24"/>
        </w:rPr>
        <w:t>Chlamydomonas</w:t>
      </w:r>
      <w:r>
        <w:rPr>
          <w:sz w:val="24"/>
        </w:rPr>
        <w:t xml:space="preserve"> genome under standard growth conditions and the corresponding genome wide mapping signal file in BigWig format </w:t>
      </w:r>
      <w:r>
        <w:rPr>
          <w:sz w:val="24"/>
        </w:rPr>
        <w:t>provided also by MARACAS</w:t>
      </w:r>
      <w:r>
        <w:rPr>
          <w:sz w:val="24"/>
        </w:rPr>
        <w:t xml:space="preserve">. We considered as gene promoter the region two kilobases around the TSS and selected all the gene features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We identified 11,558 H3K4me3 marked genes. Graphs representing the distribution of the genomic loci overlapping different gene features </w:t>
      </w:r>
      <w:r>
        <w:rPr>
          <w:sz w:val="24"/>
        </w:rPr>
        <w:t>(Fig. 18-a)</w:t>
      </w:r>
      <w:r>
        <w:rPr>
          <w:sz w:val="24"/>
        </w:rPr>
        <w:t xml:space="preserve"> and the </w:t>
      </w:r>
      <w:r>
        <w:rPr>
          <w:color w:val="C9211E"/>
          <w:sz w:val="24"/>
        </w:rPr>
        <w:t>distance distribution upstream and downstream from genes TSS are also represented</w:t>
      </w:r>
      <w:r>
        <w:rPr>
          <w:sz w:val="24"/>
        </w:rPr>
        <w:t xml:space="preserve">. In agreement with previously published results, we found that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5356860"/>
                <wp:effectExtent l="0" t="0" r="0" b="0"/>
                <wp:wrapSquare wrapText="largest"/>
                <wp:docPr id="48"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4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6" descr=""/>
                                    <pic:cNvPicPr>
                                      <a:picLocks noChangeAspect="1" noChangeArrowheads="1"/>
                                    </pic:cNvPicPr>
                                  </pic:nvPicPr>
                                  <pic:blipFill>
                                    <a:blip r:embed="rId22"/>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Chlamydomonas</w:t>
      </w:r>
      <w:r>
        <w:rPr>
          <w:sz w:val="24"/>
        </w:rPr>
        <w:t xml:space="preserve"> we obtained further evidence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0" w:name="__RefHeading___Toc7568_2649729411"/>
      <w:bookmarkEnd w:id="60"/>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Chlamydomonas reinhardtii, researchers can find several online tools to functionally annotate set of genes, such as Algal Functional Annotation Tool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offers the possibility of analysing a restrictive number of different microalgae species beyond Chlamydomonas. The second biggest difference between ALGAEFUN and other tools is the annotation systems they use. Most available functional enrichment tools can only perform functional annotation of gene sets based exclusively on Gene Ontology (GO) enrichment analysis. The identification of significantly enriched Kyoto Encyclopedia of Genes and Genomes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Definitely, </w:t>
      </w:r>
      <w:r>
        <w:rPr/>
        <w:t>ALGAEFUN with MARACAS</w:t>
      </w:r>
      <w:r>
        <w:rPr/>
        <w:t xml:space="preserve"> has facilitate</w:t>
      </w:r>
      <w:r>
        <w:rPr/>
        <w:t>d</w:t>
      </w:r>
      <w:r>
        <w:rPr/>
        <w:t xml:space="preserve"> the progress of </w:t>
      </w:r>
      <w:r>
        <w:rPr/>
        <w:t>my</w:t>
      </w:r>
      <w:r>
        <w:rPr/>
        <w:t xml:space="preserve"> doctoral work as well as motivate</w:t>
      </w:r>
      <w:r>
        <w:rPr/>
        <w:t>d</w:t>
      </w:r>
      <w:r>
        <w:rPr/>
        <w:t xml:space="preserve"> studies of molecular biology of systems in our laboratory with important contributions to the </w:t>
      </w:r>
      <w:r>
        <w:rPr/>
        <w:t>field</w:t>
      </w:r>
      <w:r>
        <w:rPr/>
        <w:t xml:space="preserve">. </w:t>
      </w:r>
      <w:r>
        <w:rPr/>
        <w:t>Since m</w:t>
      </w:r>
      <w:r>
        <w:rPr/>
        <w:t xml:space="preserve">olecular systems biology has much to contribute to microalgae research, </w:t>
      </w:r>
      <w:r>
        <w:rPr/>
        <w:t>w</w:t>
      </w:r>
      <w:r>
        <w:rPr/>
        <w:t xml:space="preserve">e hope that </w:t>
      </w:r>
      <w:r>
        <w:rPr/>
        <w:t>ALGAEFUN with MARACAS</w:t>
      </w:r>
      <w:r>
        <w:rPr/>
        <w:t xml:space="preserve"> will reach the hands of many research groups and will be as useful to them as it has been to us. </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1" w:name="__RefHeading___Toc11039_646972261"/>
      <w:bookmarkEnd w:id="61"/>
      <w:r>
        <w:rPr/>
        <w:t xml:space="preserve">Chapter 2: Transcriptional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38">
                <wp:simplePos x="0" y="0"/>
                <wp:positionH relativeFrom="column">
                  <wp:posOffset>31750</wp:posOffset>
                </wp:positionH>
                <wp:positionV relativeFrom="paragraph">
                  <wp:posOffset>635</wp:posOffset>
                </wp:positionV>
                <wp:extent cx="6120130" cy="7927340"/>
                <wp:effectExtent l="0" t="0" r="0" b="0"/>
                <wp:wrapSquare wrapText="largest"/>
                <wp:docPr id="51"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5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5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7" descr=""/>
                                    <pic:cNvPicPr>
                                      <a:picLocks noChangeAspect="1" noChangeArrowheads="1"/>
                                    </pic:cNvPicPr>
                                  </pic:nvPicPr>
                                  <pic:blipFill>
                                    <a:blip r:embed="rId23"/>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2" w:name="__RefHeading___Toc11041_646972261"/>
      <w:bookmarkEnd w:id="62"/>
      <w:r>
        <w:rPr/>
        <w:t xml:space="preserve">Transcriptomic characterization of diurnal rhythmic expression </w:t>
      </w:r>
      <w:r>
        <w:rPr/>
        <w:t>profiles</w:t>
      </w:r>
    </w:p>
    <w:p>
      <w:pPr>
        <w:pStyle w:val="Ttulo4"/>
        <w:rPr/>
      </w:pPr>
      <w:bookmarkStart w:id="63" w:name="__RefHeading___Toc11043_646972261"/>
      <w:bookmarkEnd w:id="63"/>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40">
                <wp:simplePos x="0" y="0"/>
                <wp:positionH relativeFrom="column">
                  <wp:posOffset>-23495</wp:posOffset>
                </wp:positionH>
                <wp:positionV relativeFrom="paragraph">
                  <wp:posOffset>74930</wp:posOffset>
                </wp:positionV>
                <wp:extent cx="6120130" cy="4215130"/>
                <wp:effectExtent l="0" t="0" r="0" b="0"/>
                <wp:wrapSquare wrapText="largest"/>
                <wp:docPr id="54"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5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56"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18" descr=""/>
                                    <pic:cNvPicPr>
                                      <a:picLocks noChangeAspect="1" noChangeArrowheads="1"/>
                                    </pic:cNvPicPr>
                                  </pic:nvPicPr>
                                  <pic:blipFill>
                                    <a:blip r:embed="rId24"/>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64" w:name="__RefHeading___Toc11045_646972261"/>
      <w:bookmarkEnd w:id="64"/>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5201920"/>
            <wp:effectExtent l="0" t="0" r="0" b="0"/>
            <wp:wrapSquare wrapText="largest"/>
            <wp:docPr id="5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5" descr=""/>
                    <pic:cNvPicPr>
                      <a:picLocks noChangeAspect="1" noChangeArrowheads="1"/>
                    </pic:cNvPicPr>
                  </pic:nvPicPr>
                  <pic:blipFill>
                    <a:blip r:embed="rId25"/>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possibly due to a decline in culture synchrony under free running conditions. LL amplitudes are also reduced when compared to DD according to a p-value of 6.706823e-28 suggesting more severe loss of rhythmicity under LL than DD.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possibly due to a decline in culture synchrony under free running conditions.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Large positive forward phase shifts are observed when cultures are transferred from SD to LL whereas no substantial phase shifts are apparent when transferred to DD. (F) Gene expression profiles under LD, LL and DD of Sedoheptulose-bisphosphatase (ostta03g05500, SBPase). Vertical black arrows mark SD phases, vertical grey arrows mark LL and DD phases and horizontal black arrows represent phase shifts.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6298565"/>
                <wp:effectExtent l="0" t="0" r="0" b="0"/>
                <wp:wrapSquare wrapText="largest"/>
                <wp:docPr id="58"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5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0"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2" descr=""/>
                                    <pic:cNvPicPr>
                                      <a:picLocks noChangeAspect="1" noChangeArrowheads="1"/>
                                    </pic:cNvPicPr>
                                  </pic:nvPicPr>
                                  <pic:blipFill>
                                    <a:blip r:embed="rId26"/>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65" w:name="__RefHeading___Toc11047_646972261"/>
      <w:bookmarkEnd w:id="65"/>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8210550"/>
                <wp:effectExtent l="0" t="0" r="0" b="0"/>
                <wp:wrapSquare wrapText="largest"/>
                <wp:docPr id="61"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6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6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9" descr=""/>
                                    <pic:cNvPicPr>
                                      <a:picLocks noChangeAspect="1" noChangeArrowheads="1"/>
                                    </pic:cNvPicPr>
                                  </pic:nvPicPr>
                                  <pic:blipFill>
                                    <a:blip r:embed="rId27"/>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r>
        <w:rPr/>
        <w:t xml:space="preserve">Gene expression profiles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6947535"/>
                <wp:effectExtent l="0" t="0" r="0" b="0"/>
                <wp:wrapSquare wrapText="largest"/>
                <wp:docPr id="64"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6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6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0" descr=""/>
                                    <pic:cNvPicPr>
                                      <a:picLocks noChangeAspect="1" noChangeArrowheads="1"/>
                                    </pic:cNvPicPr>
                                  </pic:nvPicPr>
                                  <pic:blipFill>
                                    <a:blip r:embed="rId28"/>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66" w:name="__RefHeading___Toc14792_1371221409"/>
      <w:bookmarkEnd w:id="66"/>
      <w:r>
        <w:rPr/>
        <w:t xml:space="preserve">Transcriptomic characterization of </w:t>
      </w:r>
      <w:r>
        <w:rPr/>
        <w:t>seasonal</w:t>
      </w:r>
      <w:r>
        <w:rPr/>
        <w:t xml:space="preserve">  </w:t>
      </w:r>
      <w:r>
        <w:rPr>
          <w:b/>
          <w:bCs/>
        </w:rPr>
        <w:t>effects over gene expression profiles</w:t>
      </w:r>
    </w:p>
    <w:p>
      <w:pPr>
        <w:pStyle w:val="Ttulo4"/>
        <w:rPr/>
      </w:pPr>
      <w:bookmarkStart w:id="67" w:name="__RefHeading___Toc14794_1371221409"/>
      <w:bookmarkEnd w:id="67"/>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5713095"/>
                <wp:effectExtent l="0" t="0" r="0" b="0"/>
                <wp:wrapSquare wrapText="largest"/>
                <wp:docPr id="67"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6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3" descr=""/>
                                          <pic:cNvPicPr>
                                            <a:picLocks noChangeAspect="1" noChangeArrowheads="1"/>
                                          </pic:cNvPicPr>
                                        </pic:nvPicPr>
                                        <pic:blipFill>
                                          <a:blip r:embed="rId29"/>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6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3" descr=""/>
                                    <pic:cNvPicPr>
                                      <a:picLocks noChangeAspect="1" noChangeArrowheads="1"/>
                                    </pic:cNvPicPr>
                                  </pic:nvPicPr>
                                  <pic:blipFill>
                                    <a:blip r:embed="rId29"/>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68" w:name="__RefHeading___Toc14796_1371221409"/>
      <w:bookmarkEnd w:id="68"/>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51">
                <wp:simplePos x="0" y="0"/>
                <wp:positionH relativeFrom="column">
                  <wp:posOffset>95250</wp:posOffset>
                </wp:positionH>
                <wp:positionV relativeFrom="paragraph">
                  <wp:posOffset>635</wp:posOffset>
                </wp:positionV>
                <wp:extent cx="6120130" cy="8227060"/>
                <wp:effectExtent l="0" t="0" r="0" b="0"/>
                <wp:wrapSquare wrapText="largest"/>
                <wp:docPr id="70"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7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21" descr=""/>
                                          <pic:cNvPicPr>
                                            <a:picLocks noChangeAspect="1" noChangeArrowheads="1"/>
                                          </pic:cNvPicPr>
                                        </pic:nvPicPr>
                                        <pic:blipFill>
                                          <a:blip r:embed="rId30"/>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7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21" descr=""/>
                                    <pic:cNvPicPr>
                                      <a:picLocks noChangeAspect="1" noChangeArrowheads="1"/>
                                    </pic:cNvPicPr>
                                  </pic:nvPicPr>
                                  <pic:blipFill>
                                    <a:blip r:embed="rId30"/>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69" w:name="__RefHeading___Toc18380_718962469"/>
      <w:bookmarkEnd w:id="69"/>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Ostreococcus under each photoperiod </w:t>
      </w:r>
      <w:r>
        <w:rPr/>
        <w:t>is</w:t>
      </w:r>
      <w:r>
        <w:rPr/>
        <w:t xml:space="preserve"> illustrated in Fig. 27. </w:t>
      </w:r>
    </w:p>
    <w:p>
      <w:pPr>
        <w:pStyle w:val="Cuerpodetexto"/>
        <w:rPr/>
      </w:pPr>
      <w:r>
        <w:rPr/>
      </w:r>
      <w:r>
        <mc:AlternateContent>
          <mc:Choice Requires="wps">
            <w:drawing>
              <wp:anchor behindDoc="0" distT="0" distB="0" distL="0" distR="0" simplePos="0" locked="0" layoutInCell="1" allowOverlap="1" relativeHeight="53">
                <wp:simplePos x="0" y="0"/>
                <wp:positionH relativeFrom="column">
                  <wp:posOffset>26035</wp:posOffset>
                </wp:positionH>
                <wp:positionV relativeFrom="paragraph">
                  <wp:posOffset>119380</wp:posOffset>
                </wp:positionV>
                <wp:extent cx="6120130" cy="5887085"/>
                <wp:effectExtent l="0" t="0" r="0" b="0"/>
                <wp:wrapSquare wrapText="largest"/>
                <wp:docPr id="73" name="Marco24"/>
                <a:graphic xmlns:a="http://schemas.openxmlformats.org/drawingml/2006/main">
                  <a:graphicData uri="http://schemas.microsoft.com/office/word/2010/wordprocessingShape">
                    <wps:wsp>
                      <wps:cNvSpPr txBox="1"/>
                      <wps:spPr>
                        <a:xfrm>
                          <a:off x="0" y="0"/>
                          <a:ext cx="6120130" cy="5887085"/>
                        </a:xfrm>
                        <a:prstGeom prst="rect"/>
                      </wps:spPr>
                      <wps:txbx>
                        <w:txbxContent>
                          <w:p>
                            <w:pPr>
                              <w:pStyle w:val="Figure"/>
                              <w:spacing w:before="120" w:after="120"/>
                              <w:rPr/>
                            </w:pPr>
                            <w:r>
                              <w:rPr/>
                              <w:drawing>
                                <wp:inline distT="0" distB="0" distL="0" distR="0">
                                  <wp:extent cx="6120130" cy="3883025"/>
                                  <wp:effectExtent l="0" t="0" r="0" b="0"/>
                                  <wp:docPr id="7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4" descr=""/>
                                          <pic:cNvPicPr>
                                            <a:picLocks noChangeAspect="1" noChangeArrowheads="1"/>
                                          </pic:cNvPicPr>
                                        </pic:nvPicPr>
                                        <pic:blipFill>
                                          <a:blip r:embed="rId31"/>
                                          <a:stretch>
                                            <a:fillRect/>
                                          </a:stretch>
                                        </pic:blipFill>
                                        <pic:spPr bwMode="auto">
                                          <a:xfrm>
                                            <a:off x="0" y="0"/>
                                            <a:ext cx="6120130" cy="3883025"/>
                                          </a:xfrm>
                                          <a:prstGeom prst="rect">
                                            <a:avLst/>
                                          </a:prstGeom>
                                        </pic:spPr>
                                      </pic:pic>
                                    </a:graphicData>
                                  </a:graphic>
                                </wp:inline>
                              </w:drawing>
                              <w:t xml:space="preserve">Figure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63.5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20130" cy="3883025"/>
                            <wp:effectExtent l="0" t="0" r="0" b="0"/>
                            <wp:docPr id="7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4" descr=""/>
                                    <pic:cNvPicPr>
                                      <a:picLocks noChangeAspect="1" noChangeArrowheads="1"/>
                                    </pic:cNvPicPr>
                                  </pic:nvPicPr>
                                  <pic:blipFill>
                                    <a:blip r:embed="rId31"/>
                                    <a:stretch>
                                      <a:fillRect/>
                                    </a:stretch>
                                  </pic:blipFill>
                                  <pic:spPr bwMode="auto">
                                    <a:xfrm>
                                      <a:off x="0" y="0"/>
                                      <a:ext cx="6120130" cy="3883025"/>
                                    </a:xfrm>
                                    <a:prstGeom prst="rect">
                                      <a:avLst/>
                                    </a:prstGeom>
                                  </pic:spPr>
                                </pic:pic>
                              </a:graphicData>
                            </a:graphic>
                          </wp:inline>
                        </w:drawing>
                        <w:t xml:space="preserve">Figure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i w:val="false"/>
          <w:i w:val="false"/>
          <w:iCs w:val="false"/>
        </w:rPr>
      </w:pPr>
      <w:r>
        <w:rPr>
          <w:i w:val="false"/>
          <w:iCs w:val="false"/>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70" w:name="__RefHeading___Toc134169_215731975"/>
      <w:bookmarkEnd w:id="70"/>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32"/>
          <w:footerReference w:type="default" r:id="rId33"/>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34"/>
      <w:footerReference w:type="default" r:id="rId35"/>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erif">
    <w:altName w:val="Times New Roman"/>
    <w:charset w:val="01"/>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header" Target="header2.xml"/><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13049</TotalTime>
  <Application>LibreOffice/6.4.7.2$Linux_X86_64 LibreOffice_project/40$Build-2</Application>
  <Pages>120</Pages>
  <Words>28651</Words>
  <Characters>164525</Characters>
  <CharactersWithSpaces>192600</CharactersWithSpaces>
  <Paragraphs>760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2022-11-11T17:35:24Z</dcterms:modified>
  <cp:revision>178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