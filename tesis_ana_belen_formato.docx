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tabs>
              <w:tab w:val="right" w:pos="9638" w:leader="dot"/>
            </w:tabs>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13</w:t>
            </w:r>
          </w:hyperlink>
        </w:p>
        <w:p>
          <w:pPr>
            <w:pStyle w:val="Sumario1"/>
            <w:tabs>
              <w:tab w:val="right" w:pos="9638" w:leader="dot"/>
            </w:tabs>
            <w:rPr/>
          </w:pPr>
          <w:hyperlink w:anchor="__RefHeading___Toc31188_448844389">
            <w:r>
              <w:rPr>
                <w:rStyle w:val="Enlacedelndice"/>
              </w:rPr>
              <w:t>Introduction</w:t>
              <w:tab/>
              <w:t>18</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20</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35</w:t>
            </w:r>
          </w:hyperlink>
        </w:p>
        <w:p>
          <w:pPr>
            <w:pStyle w:val="Sumario1"/>
            <w:tabs>
              <w:tab w:val="right" w:pos="9638" w:leader="dot"/>
            </w:tabs>
            <w:rPr/>
          </w:pPr>
          <w:hyperlink w:anchor="__RefHeading___Toc31190_448844389">
            <w:r>
              <w:rPr>
                <w:rStyle w:val="Enlacedelndice"/>
              </w:rPr>
              <w:t>Materials and Methods</w:t>
              <w:tab/>
              <w:t>40</w:t>
            </w:r>
          </w:hyperlink>
        </w:p>
        <w:p>
          <w:pPr>
            <w:pStyle w:val="Sumario2"/>
            <w:tabs>
              <w:tab w:val="clear" w:pos="9355"/>
              <w:tab w:val="right" w:pos="9638" w:leader="dot"/>
            </w:tabs>
            <w:rPr/>
          </w:pPr>
          <w:hyperlink w:anchor="__RefHeading___Toc8410_2905816072">
            <w:r>
              <w:rPr>
                <w:rStyle w:val="Enlacedelndice"/>
              </w:rPr>
              <w:t>Organism and culture growth conditions.</w:t>
              <w:tab/>
              <w:t>42</w:t>
            </w:r>
          </w:hyperlink>
        </w:p>
        <w:p>
          <w:pPr>
            <w:pStyle w:val="Sumario3"/>
            <w:tabs>
              <w:tab w:val="clear" w:pos="9072"/>
              <w:tab w:val="right" w:pos="9638" w:leader="dot"/>
            </w:tabs>
            <w:rPr/>
          </w:pPr>
          <w:hyperlink w:anchor="__RefHeading___Toc8412_2905816072">
            <w:r>
              <w:rPr>
                <w:rStyle w:val="Enlacedelndice"/>
              </w:rPr>
              <w:t>Organism and growth medium.</w:t>
              <w:tab/>
              <w:t>42</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42</w:t>
            </w:r>
          </w:hyperlink>
        </w:p>
        <w:p>
          <w:pPr>
            <w:pStyle w:val="Sumario2"/>
            <w:tabs>
              <w:tab w:val="clear" w:pos="9355"/>
              <w:tab w:val="right" w:pos="9638" w:leader="dot"/>
            </w:tabs>
            <w:rPr/>
          </w:pPr>
          <w:hyperlink w:anchor="__RefHeading___Toc8416_2905816072">
            <w:r>
              <w:rPr>
                <w:rStyle w:val="Enlacedelndice"/>
              </w:rPr>
              <w:t>Experimental design.</w:t>
              <w:tab/>
              <w:t>44</w:t>
            </w:r>
          </w:hyperlink>
        </w:p>
        <w:p>
          <w:pPr>
            <w:pStyle w:val="Sumario2"/>
            <w:tabs>
              <w:tab w:val="clear" w:pos="9355"/>
              <w:tab w:val="right" w:pos="9638" w:leader="dot"/>
            </w:tabs>
            <w:rPr/>
          </w:pPr>
          <w:hyperlink w:anchor="__RefHeading___Toc31194_448844389">
            <w:r>
              <w:rPr>
                <w:rStyle w:val="Enlacedelndice"/>
              </w:rPr>
              <w:t>Transcriptomic analysis</w:t>
              <w:tab/>
              <w:t>45</w:t>
            </w:r>
          </w:hyperlink>
        </w:p>
        <w:p>
          <w:pPr>
            <w:pStyle w:val="Sumario3"/>
            <w:tabs>
              <w:tab w:val="clear" w:pos="9072"/>
              <w:tab w:val="right" w:pos="9638" w:leader="dot"/>
            </w:tabs>
            <w:rPr/>
          </w:pPr>
          <w:hyperlink w:anchor="__RefHeading___Toc8418_2905816072">
            <w:r>
              <w:rPr>
                <w:rStyle w:val="Enlacedelndice"/>
              </w:rPr>
              <w:t>Sample Collection</w:t>
              <w:tab/>
              <w:t>45</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45</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46</w:t>
            </w:r>
          </w:hyperlink>
        </w:p>
        <w:p>
          <w:pPr>
            <w:pStyle w:val="Sumario3"/>
            <w:tabs>
              <w:tab w:val="clear" w:pos="9072"/>
              <w:tab w:val="right" w:pos="9638" w:leader="dot"/>
            </w:tabs>
            <w:rPr/>
          </w:pPr>
          <w:hyperlink w:anchor="__RefHeading___Toc8424_2905816072">
            <w:r>
              <w:rPr>
                <w:rStyle w:val="Enlacedelndice"/>
              </w:rPr>
              <w:t>RNA purification</w:t>
              <w:tab/>
              <w:t>46</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46</w:t>
            </w:r>
          </w:hyperlink>
        </w:p>
        <w:p>
          <w:pPr>
            <w:pStyle w:val="Sumario2"/>
            <w:tabs>
              <w:tab w:val="clear" w:pos="9355"/>
              <w:tab w:val="right" w:pos="9638" w:leader="dot"/>
            </w:tabs>
            <w:rPr/>
          </w:pPr>
          <w:hyperlink w:anchor="__RefHeading___Toc8428_2905816072">
            <w:r>
              <w:rPr>
                <w:rStyle w:val="Enlacedelndice"/>
              </w:rPr>
              <w:t>Proteomic analysis</w:t>
              <w:tab/>
              <w:t>47</w:t>
            </w:r>
          </w:hyperlink>
        </w:p>
        <w:p>
          <w:pPr>
            <w:pStyle w:val="Sumario3"/>
            <w:tabs>
              <w:tab w:val="clear" w:pos="9072"/>
              <w:tab w:val="right" w:pos="9638" w:leader="dot"/>
            </w:tabs>
            <w:rPr/>
          </w:pPr>
          <w:hyperlink w:anchor="__RefHeading___Toc8430_2905816072">
            <w:r>
              <w:rPr>
                <w:rStyle w:val="Enlacedelndice"/>
              </w:rPr>
              <w:t>Sample collection</w:t>
              <w:tab/>
              <w:t>47</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47</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47</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47</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48</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48</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48</w:t>
            </w:r>
          </w:hyperlink>
        </w:p>
        <w:p>
          <w:pPr>
            <w:pStyle w:val="Sumario4"/>
            <w:tabs>
              <w:tab w:val="clear" w:pos="8789"/>
              <w:tab w:val="right" w:pos="9638" w:leader="dot"/>
            </w:tabs>
            <w:rPr/>
          </w:pPr>
          <w:hyperlink w:anchor="__RefHeading___Toc8444_2905816072">
            <w:r>
              <w:rPr>
                <w:rStyle w:val="Enlacedelndice"/>
              </w:rPr>
              <w:t>SWATH runs</w:t>
              <w:tab/>
              <w:t>49</w:t>
            </w:r>
          </w:hyperlink>
        </w:p>
        <w:p>
          <w:pPr>
            <w:pStyle w:val="Sumario4"/>
            <w:tabs>
              <w:tab w:val="clear" w:pos="8789"/>
              <w:tab w:val="right" w:pos="9638" w:leader="dot"/>
            </w:tabs>
            <w:rPr/>
          </w:pPr>
          <w:hyperlink w:anchor="__RefHeading___Toc8446_2905816072">
            <w:r>
              <w:rPr>
                <w:rStyle w:val="Enlacedelndice"/>
              </w:rPr>
              <w:t>Data processing</w:t>
              <w:tab/>
              <w:t>49</w:t>
            </w:r>
          </w:hyperlink>
        </w:p>
        <w:p>
          <w:pPr>
            <w:pStyle w:val="Sumario2"/>
            <w:tabs>
              <w:tab w:val="clear" w:pos="9355"/>
              <w:tab w:val="right" w:pos="9638" w:leader="dot"/>
            </w:tabs>
            <w:rPr/>
          </w:pPr>
          <w:hyperlink w:anchor="__RefHeading___Toc8448_2905816072">
            <w:r>
              <w:rPr>
                <w:rStyle w:val="Enlacedelndice"/>
              </w:rPr>
              <w:t>Cell cycle analysis</w:t>
              <w:tab/>
              <w:t>49</w:t>
            </w:r>
          </w:hyperlink>
        </w:p>
        <w:p>
          <w:pPr>
            <w:pStyle w:val="Sumario3"/>
            <w:tabs>
              <w:tab w:val="clear" w:pos="9072"/>
              <w:tab w:val="right" w:pos="9638" w:leader="dot"/>
            </w:tabs>
            <w:rPr/>
          </w:pPr>
          <w:hyperlink w:anchor="__RefHeading___Toc8450_2905816072">
            <w:r>
              <w:rPr>
                <w:rStyle w:val="Enlacedelndice"/>
              </w:rPr>
              <w:t>Sample collection and cell fixation method</w:t>
              <w:tab/>
              <w:t>49</w:t>
            </w:r>
          </w:hyperlink>
        </w:p>
        <w:p>
          <w:pPr>
            <w:pStyle w:val="Sumario3"/>
            <w:tabs>
              <w:tab w:val="clear" w:pos="9072"/>
              <w:tab w:val="right" w:pos="9638" w:leader="dot"/>
            </w:tabs>
            <w:rPr/>
          </w:pPr>
          <w:hyperlink w:anchor="__RefHeading___Toc8452_2905816072">
            <w:r>
              <w:rPr>
                <w:rStyle w:val="Enlacedelndice"/>
              </w:rPr>
              <w:t>Cell staining method</w:t>
              <w:tab/>
              <w:t>50</w:t>
            </w:r>
          </w:hyperlink>
        </w:p>
        <w:p>
          <w:pPr>
            <w:pStyle w:val="Sumario3"/>
            <w:tabs>
              <w:tab w:val="clear" w:pos="9072"/>
              <w:tab w:val="right" w:pos="9638" w:leader="dot"/>
            </w:tabs>
            <w:rPr/>
          </w:pPr>
          <w:hyperlink w:anchor="__RefHeading___Toc8454_2905816072">
            <w:r>
              <w:rPr>
                <w:rStyle w:val="Enlacedelndice"/>
              </w:rPr>
              <w:t>Data acquisition and processing</w:t>
              <w:tab/>
              <w:t>50</w:t>
            </w:r>
          </w:hyperlink>
        </w:p>
        <w:p>
          <w:pPr>
            <w:pStyle w:val="Sumario2"/>
            <w:tabs>
              <w:tab w:val="clear" w:pos="9355"/>
              <w:tab w:val="right" w:pos="9638" w:leader="dot"/>
            </w:tabs>
            <w:rPr/>
          </w:pPr>
          <w:hyperlink w:anchor="__RefHeading___Toc134159_215731975">
            <w:r>
              <w:rPr>
                <w:rStyle w:val="Enlacedelndice"/>
              </w:rPr>
              <w:t>Analysis of photosynthetic activity</w:t>
              <w:tab/>
              <w:t>50</w:t>
            </w:r>
          </w:hyperlink>
        </w:p>
        <w:p>
          <w:pPr>
            <w:pStyle w:val="Sumario3"/>
            <w:tabs>
              <w:tab w:val="clear" w:pos="9072"/>
              <w:tab w:val="right" w:pos="9638" w:leader="dot"/>
            </w:tabs>
            <w:rPr/>
          </w:pPr>
          <w:hyperlink w:anchor="__RefHeading___Toc8456_2905816072">
            <w:r>
              <w:rPr>
                <w:rStyle w:val="Enlacedelndice"/>
              </w:rPr>
              <w:t>Sample collection</w:t>
              <w:tab/>
              <w:t>50</w:t>
            </w:r>
          </w:hyperlink>
        </w:p>
        <w:p>
          <w:pPr>
            <w:pStyle w:val="Sumario3"/>
            <w:tabs>
              <w:tab w:val="clear" w:pos="9072"/>
              <w:tab w:val="right" w:pos="9638" w:leader="dot"/>
            </w:tabs>
            <w:rPr/>
          </w:pPr>
          <w:hyperlink w:anchor="__RefHeading___Toc8458_2905816072">
            <w:r>
              <w:rPr>
                <w:rStyle w:val="Enlacedelndice"/>
              </w:rPr>
              <w:t>Data acquisition</w:t>
              <w:tab/>
              <w:t>50</w:t>
            </w:r>
          </w:hyperlink>
        </w:p>
        <w:p>
          <w:pPr>
            <w:pStyle w:val="Sumario2"/>
            <w:tabs>
              <w:tab w:val="clear" w:pos="9355"/>
              <w:tab w:val="right" w:pos="9638" w:leader="dot"/>
            </w:tabs>
            <w:rPr/>
          </w:pPr>
          <w:hyperlink w:anchor="__RefHeading___Toc29093_2905816072">
            <w:r>
              <w:rPr>
                <w:rStyle w:val="Enlacedelndice"/>
              </w:rPr>
              <w:t>Analytical determinations</w:t>
              <w:tab/>
              <w:t>51</w:t>
            </w:r>
          </w:hyperlink>
        </w:p>
        <w:p>
          <w:pPr>
            <w:pStyle w:val="Sumario3"/>
            <w:tabs>
              <w:tab w:val="clear" w:pos="9072"/>
              <w:tab w:val="right" w:pos="9638" w:leader="dot"/>
            </w:tabs>
            <w:rPr/>
          </w:pPr>
          <w:hyperlink w:anchor="__RefHeading___Toc29095_2905816072">
            <w:r>
              <w:rPr>
                <w:rStyle w:val="Enlacedelndice"/>
              </w:rPr>
              <w:t>Sample collection</w:t>
              <w:tab/>
              <w:t>51</w:t>
            </w:r>
          </w:hyperlink>
        </w:p>
        <w:p>
          <w:pPr>
            <w:pStyle w:val="Sumario3"/>
            <w:tabs>
              <w:tab w:val="clear" w:pos="9072"/>
              <w:tab w:val="right" w:pos="9638" w:leader="dot"/>
            </w:tabs>
            <w:rPr/>
          </w:pPr>
          <w:hyperlink w:anchor="__RefHeading___Toc31202_448844389">
            <w:r>
              <w:rPr>
                <w:rStyle w:val="Enlacedelndice"/>
              </w:rPr>
              <w:t>Starch Content</w:t>
              <w:tab/>
              <w:t>51</w:t>
            </w:r>
          </w:hyperlink>
        </w:p>
        <w:p>
          <w:pPr>
            <w:pStyle w:val="Sumario4"/>
            <w:tabs>
              <w:tab w:val="clear" w:pos="8789"/>
              <w:tab w:val="right" w:pos="9638" w:leader="dot"/>
            </w:tabs>
            <w:rPr/>
          </w:pPr>
          <w:hyperlink w:anchor="__RefHeading___Toc29097_2905816072">
            <w:r>
              <w:rPr>
                <w:rStyle w:val="Enlacedelndice"/>
              </w:rPr>
              <w:t>Cell disruption</w:t>
              <w:tab/>
              <w:t>51</w:t>
            </w:r>
          </w:hyperlink>
        </w:p>
        <w:p>
          <w:pPr>
            <w:pStyle w:val="Sumario4"/>
            <w:tabs>
              <w:tab w:val="clear" w:pos="8789"/>
              <w:tab w:val="right" w:pos="9638" w:leader="dot"/>
            </w:tabs>
            <w:rPr/>
          </w:pPr>
          <w:hyperlink w:anchor="__RefHeading___Toc29099_2905816072">
            <w:r>
              <w:rPr>
                <w:rStyle w:val="Enlacedelndice"/>
              </w:rPr>
              <w:t>Starch solubilization and digestion</w:t>
              <w:tab/>
              <w:t>51</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52</w:t>
            </w:r>
          </w:hyperlink>
        </w:p>
        <w:p>
          <w:pPr>
            <w:pStyle w:val="Sumario3"/>
            <w:tabs>
              <w:tab w:val="clear" w:pos="9072"/>
              <w:tab w:val="right" w:pos="9638" w:leader="dot"/>
            </w:tabs>
            <w:rPr/>
          </w:pPr>
          <w:hyperlink w:anchor="__RefHeading___Toc134161_215731975">
            <w:r>
              <w:rPr>
                <w:rStyle w:val="Enlacedelndice"/>
              </w:rPr>
              <w:t>Carotenoid Content</w:t>
              <w:tab/>
              <w:t>53</w:t>
            </w:r>
          </w:hyperlink>
        </w:p>
        <w:p>
          <w:pPr>
            <w:pStyle w:val="Sumario4"/>
            <w:tabs>
              <w:tab w:val="clear" w:pos="8789"/>
              <w:tab w:val="right" w:pos="9638" w:leader="dot"/>
            </w:tabs>
            <w:rPr/>
          </w:pPr>
          <w:hyperlink w:anchor="__RefHeading___Toc75128_2905816072">
            <w:r>
              <w:rPr>
                <w:rStyle w:val="Enlacedelndice"/>
              </w:rPr>
              <w:t>Cell disruption</w:t>
              <w:tab/>
              <w:t>53</w:t>
            </w:r>
          </w:hyperlink>
        </w:p>
        <w:p>
          <w:pPr>
            <w:pStyle w:val="Sumario4"/>
            <w:tabs>
              <w:tab w:val="clear" w:pos="8789"/>
              <w:tab w:val="right" w:pos="9638" w:leader="dot"/>
            </w:tabs>
            <w:rPr/>
          </w:pPr>
          <w:hyperlink w:anchor="__RefHeading___Toc75130_2905816072">
            <w:r>
              <w:rPr>
                <w:rStyle w:val="Enlacedelndice"/>
              </w:rPr>
              <w:t>Carotenoids extraction</w:t>
              <w:tab/>
              <w:t>53</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53</w:t>
            </w:r>
          </w:hyperlink>
        </w:p>
        <w:p>
          <w:pPr>
            <w:pStyle w:val="Sumario2"/>
            <w:tabs>
              <w:tab w:val="clear" w:pos="9355"/>
              <w:tab w:val="right" w:pos="9638" w:leader="dot"/>
            </w:tabs>
            <w:rPr/>
          </w:pPr>
          <w:hyperlink w:anchor="__RefHeading___Toc31206_448844389">
            <w:r>
              <w:rPr>
                <w:rStyle w:val="Enlacedelndice"/>
              </w:rPr>
              <w:t>Rhythmic patterns analysis</w:t>
              <w:tab/>
              <w:t>54</w:t>
            </w:r>
          </w:hyperlink>
        </w:p>
        <w:p>
          <w:pPr>
            <w:pStyle w:val="Sumario3"/>
            <w:tabs>
              <w:tab w:val="clear" w:pos="9072"/>
              <w:tab w:val="right" w:pos="9638" w:leader="dot"/>
            </w:tabs>
            <w:rPr/>
          </w:pPr>
          <w:hyperlink w:anchor="__RefHeading___Toc75134_2905816072">
            <w:r>
              <w:rPr>
                <w:rStyle w:val="Enlacedelndice"/>
              </w:rPr>
              <w:t>Rhythmic patterns detection</w:t>
              <w:tab/>
              <w:t>54</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54</w:t>
            </w:r>
          </w:hyperlink>
        </w:p>
        <w:p>
          <w:pPr>
            <w:pStyle w:val="Sumario1"/>
            <w:tabs>
              <w:tab w:val="right" w:pos="9638" w:leader="dot"/>
            </w:tabs>
            <w:rPr/>
          </w:pPr>
          <w:hyperlink w:anchor="__RefHeading___Toc134163_215731975">
            <w:r>
              <w:rPr>
                <w:rStyle w:val="Enlacedelndice"/>
              </w:rPr>
              <w:t>Hypothesis and Objetives</w:t>
              <w:tab/>
              <w:t>56</w:t>
            </w:r>
          </w:hyperlink>
        </w:p>
        <w:p>
          <w:pPr>
            <w:pStyle w:val="Sumario1"/>
            <w:tabs>
              <w:tab w:val="right" w:pos="9638" w:leader="dot"/>
            </w:tabs>
            <w:rPr/>
          </w:pPr>
          <w:hyperlink w:anchor="__RefHeading___Toc134165_215731975">
            <w:r>
              <w:rPr>
                <w:rStyle w:val="Enlacedelndice"/>
              </w:rPr>
              <w:t>Results</w:t>
              <w:tab/>
              <w:t>58</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61</w:t>
            </w:r>
          </w:hyperlink>
        </w:p>
        <w:p>
          <w:pPr>
            <w:pStyle w:val="Sumario3"/>
            <w:tabs>
              <w:tab w:val="clear" w:pos="9072"/>
              <w:tab w:val="right" w:pos="9638" w:leader="dot"/>
            </w:tabs>
            <w:rPr/>
          </w:pPr>
          <w:hyperlink w:anchor="__RefHeading___Toc7554_2649729411">
            <w:r>
              <w:rPr>
                <w:rStyle w:val="Enlacedelndice"/>
              </w:rPr>
              <w:t>Implementation</w:t>
              <w:tab/>
              <w:t>62</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62</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65</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66</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72</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77</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79</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81</w:t>
            </w:r>
          </w:hyperlink>
        </w:p>
        <w:p>
          <w:pPr>
            <w:pStyle w:val="Sumario2"/>
            <w:tabs>
              <w:tab w:val="clear" w:pos="9355"/>
              <w:tab w:val="right" w:pos="9638" w:leader="dot"/>
            </w:tabs>
            <w:rPr/>
          </w:pPr>
          <w:hyperlink w:anchor="__RefHeading___Toc11039_646972261">
            <w:r>
              <w:rPr>
                <w:rStyle w:val="Enlacedelndice"/>
              </w:rPr>
              <w:t xml:space="preserve">Chapter 2: Transcriptomic analysis of diurnal and seasonal cycles in </w:t>
            </w:r>
            <w:r>
              <w:rPr>
                <w:rStyle w:val="Enlacedelndice"/>
                <w:i/>
                <w:iCs/>
              </w:rPr>
              <w:t>Ostreococcus tauri</w:t>
            </w:r>
            <w:r>
              <w:rPr>
                <w:rStyle w:val="Enlacedelndice"/>
              </w:rPr>
              <w:tab/>
              <w:t>84</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86</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86</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88</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93</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97</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97</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99</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102</w:t>
            </w:r>
          </w:hyperlink>
        </w:p>
        <w:p>
          <w:pPr>
            <w:pStyle w:val="Sumario2"/>
            <w:tabs>
              <w:tab w:val="clear" w:pos="9355"/>
              <w:tab w:val="right" w:pos="9638" w:leader="dot"/>
            </w:tabs>
            <w:rPr/>
          </w:pPr>
          <w:hyperlink w:anchor="__RefHeading___Toc14552_2446877690">
            <w:r>
              <w:rPr>
                <w:rStyle w:val="Enlacedelndice"/>
              </w:rPr>
              <w:t xml:space="preserve">Chapter 3: Proteomic analysis of diurnal and seasonal cycles in </w:t>
            </w:r>
            <w:r>
              <w:rPr>
                <w:rStyle w:val="Enlacedelndice"/>
                <w:i/>
                <w:iCs/>
              </w:rPr>
              <w:t>Ostreococcus tauri</w:t>
            </w:r>
            <w:r>
              <w:rPr>
                <w:rStyle w:val="Enlacedelndice"/>
              </w:rPr>
              <w:tab/>
              <w:t>105</w:t>
            </w:r>
          </w:hyperlink>
        </w:p>
        <w:p>
          <w:pPr>
            <w:pStyle w:val="Sumario3"/>
            <w:tabs>
              <w:tab w:val="clear" w:pos="9072"/>
              <w:tab w:val="right" w:pos="9638" w:leader="dot"/>
            </w:tabs>
            <w:rPr/>
          </w:pPr>
          <w:hyperlink w:anchor="__RefHeading___Toc14669_743070878">
            <w:r>
              <w:rPr>
                <w:rStyle w:val="Enlacedelndice"/>
              </w:rPr>
              <w:t>Proteomic characterization of diurnal rhythmic abundance profiles</w:t>
              <w:tab/>
              <w:t>107</w:t>
            </w:r>
          </w:hyperlink>
        </w:p>
        <w:p>
          <w:pPr>
            <w:pStyle w:val="Sumario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107</w:t>
            </w:r>
          </w:hyperlink>
        </w:p>
        <w:p>
          <w:pPr>
            <w:pStyle w:val="Sumario3"/>
            <w:tabs>
              <w:tab w:val="clear" w:pos="9072"/>
              <w:tab w:val="right" w:pos="9638" w:leader="dot"/>
            </w:tabs>
            <w:rPr/>
          </w:pPr>
          <w:hyperlink w:anchor="__RefHeading___Toc14673_743070878">
            <w:r>
              <w:rPr>
                <w:rStyle w:val="Enlacedelndice"/>
              </w:rPr>
              <w:t>Proteomic characterization of seasonal effects over the protein abundance profiles</w:t>
              <w:tab/>
              <w:t>109</w:t>
            </w:r>
          </w:hyperlink>
        </w:p>
        <w:p>
          <w:pPr>
            <w:pStyle w:val="Sumario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r>
              <w:rPr>
                <w:rStyle w:val="Enlacedelndice"/>
                <w:i/>
                <w:iCs/>
              </w:rPr>
              <w:t>Ostreococcus tauri</w:t>
            </w:r>
            <w:r>
              <w:rPr>
                <w:rStyle w:val="Enlacedelndice"/>
              </w:rPr>
              <w:tab/>
              <w:t>109</w:t>
            </w:r>
          </w:hyperlink>
        </w:p>
        <w:p>
          <w:pPr>
            <w:pStyle w:val="Sumario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111</w:t>
            </w:r>
          </w:hyperlink>
        </w:p>
        <w:p>
          <w:pPr>
            <w:pStyle w:val="Sumario2"/>
            <w:tabs>
              <w:tab w:val="clear" w:pos="9355"/>
              <w:tab w:val="right" w:pos="9638" w:leader="dot"/>
            </w:tabs>
            <w:rPr/>
          </w:pPr>
          <w:hyperlink w:anchor="__RefHeading___Toc373642_1277666029">
            <w:r>
              <w:rPr>
                <w:rStyle w:val="Enlacedelndice"/>
              </w:rPr>
              <w:t>Chapter 4: Diurnal and seasonal multi-omic integration with physiological data.</w:t>
              <w:tab/>
              <w:t>114</w:t>
            </w:r>
          </w:hyperlink>
        </w:p>
        <w:p>
          <w:pPr>
            <w:pStyle w:val="Sumario3"/>
            <w:tabs>
              <w:tab w:val="clear" w:pos="9072"/>
              <w:tab w:val="right" w:pos="9638" w:leader="dot"/>
            </w:tabs>
            <w:rPr/>
          </w:pPr>
          <w:hyperlink w:anchor="__RefHeading___Toc373644_1277666029">
            <w:r>
              <w:rPr>
                <w:rStyle w:val="Enlacedelndice"/>
              </w:rPr>
              <w:t xml:space="preserve">Cell Division Cycle (CDC) of </w:t>
            </w:r>
            <w:r>
              <w:rPr>
                <w:rStyle w:val="Enlacedelndice"/>
                <w:i/>
                <w:iCs/>
              </w:rPr>
              <w:t xml:space="preserve">Ostreococcus </w:t>
            </w:r>
            <w:r>
              <w:rPr>
                <w:rStyle w:val="Enlacedelndice"/>
                <w:i/>
                <w:iCs/>
              </w:rPr>
              <w:t>tauri</w:t>
            </w:r>
            <w:r>
              <w:rPr>
                <w:rStyle w:val="Enlacedelndice"/>
                <w:i/>
                <w:iCs/>
              </w:rPr>
              <w:t xml:space="preserve"> </w:t>
            </w:r>
            <w:r>
              <w:rPr>
                <w:rStyle w:val="Enlacedelndice"/>
                <w:i w:val="false"/>
                <w:iCs w:val="false"/>
              </w:rPr>
              <w:t>under diurnal and seasonal cycles</w:t>
            </w:r>
            <w:r>
              <w:rPr>
                <w:rStyle w:val="Enlacedelndice"/>
              </w:rPr>
              <w:tab/>
              <w:t>114</w:t>
            </w:r>
          </w:hyperlink>
        </w:p>
        <w:p>
          <w:pPr>
            <w:pStyle w:val="Sumario4"/>
            <w:tabs>
              <w:tab w:val="clear" w:pos="8789"/>
              <w:tab w:val="right" w:pos="9638" w:leader="dot"/>
            </w:tabs>
            <w:rPr/>
          </w:pPr>
          <w:hyperlink w:anchor="__RefHeading___Toc373646_1277666029">
            <w:r>
              <w:rPr>
                <w:rStyle w:val="Enlacedelndice"/>
              </w:rPr>
              <w:t>Temporal program of cell division cycle under summer and winter photoperiod</w:t>
              <w:tab/>
              <w:t>115</w:t>
            </w:r>
          </w:hyperlink>
        </w:p>
        <w:p>
          <w:pPr>
            <w:pStyle w:val="Sumario4"/>
            <w:tabs>
              <w:tab w:val="clear" w:pos="8789"/>
              <w:tab w:val="right" w:pos="9638" w:leader="dot"/>
            </w:tabs>
            <w:rPr/>
          </w:pPr>
          <w:hyperlink w:anchor="__RefHeading___Toc373648_1277666029">
            <w:r>
              <w:rPr>
                <w:rStyle w:val="Enlacedelndice"/>
              </w:rPr>
              <w:t>Integration of cell division cycle program with transcriptomic and proteomic data.</w:t>
              <w:tab/>
              <w:t>118</w:t>
            </w:r>
          </w:hyperlink>
        </w:p>
        <w:p>
          <w:pPr>
            <w:pStyle w:val="Sumario1"/>
            <w:tabs>
              <w:tab w:val="right" w:pos="9638" w:leader="dot"/>
            </w:tabs>
            <w:rPr/>
          </w:pPr>
          <w:hyperlink w:anchor="__RefHeading___Toc134169_215731975">
            <w:r>
              <w:rPr>
                <w:rStyle w:val="Enlacedelndice"/>
              </w:rPr>
              <w:t>Bibliography</w:t>
              <w:tab/>
              <w:t>122</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used to them that we usually do </w:t>
      </w:r>
      <w:r>
        <w:rPr>
          <w:rFonts w:ascii="arial;sans-serif" w:hAnsi="arial;sans-serif"/>
          <w:b w:val="false"/>
          <w:i w:val="false"/>
          <w:caps w:val="false"/>
          <w:smallCaps w:val="false"/>
          <w:color w:val="202124"/>
          <w:spacing w:val="0"/>
          <w:sz w:val="24"/>
        </w:rPr>
        <w:t xml:space="preserve">not </w:t>
      </w:r>
      <w:r>
        <w:rPr>
          <w:rFonts w:ascii="arial;sans-serif" w:hAnsi="arial;sans-serif"/>
          <w:b w:val="false"/>
          <w:i w:val="false"/>
          <w:caps w:val="false"/>
          <w:smallCaps w:val="false"/>
          <w:color w:val="202124"/>
          <w:spacing w:val="0"/>
          <w:sz w:val="24"/>
        </w:rPr>
        <w:t>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mental cycles know</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se</w:t>
      </w:r>
      <w:r>
        <w:rPr>
          <w:rFonts w:ascii="arial;sans-serif" w:hAnsi="arial;sans-serif"/>
          <w:b w:val="false"/>
          <w:i w:val="false"/>
          <w:caps w:val="false"/>
          <w:smallCaps w:val="false"/>
          <w:color w:val="202124"/>
          <w:spacing w:val="0"/>
          <w:sz w:val="24"/>
        </w:rPr>
        <w:t xml:space="preserv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are extremely predictable. It is possible, for example, to know 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calendars</w:t>
      </w:r>
      <w:r>
        <w:rPr>
          <w:rFonts w:ascii="arial;sans-serif" w:hAnsi="arial;sans-serif"/>
          <w:b w:val="false"/>
          <w:i w:val="false"/>
          <w:caps w:val="false"/>
          <w:smallCaps w:val="false"/>
          <w:color w:val="202124"/>
          <w:spacing w:val="0"/>
          <w:sz w:val="24"/>
        </w:rPr>
        <w:t xml:space="preserve">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earth living organisms  </w:t>
      </w:r>
      <w:r>
        <w:rPr>
          <w:rFonts w:ascii="arial;sans-serif" w:hAnsi="arial;sans-serif"/>
          <w:b w:val="false"/>
          <w:i w:val="false"/>
          <w:caps w:val="false"/>
          <w:smallCaps w:val="false"/>
          <w:color w:val="202124"/>
          <w:spacing w:val="0"/>
          <w:sz w:val="24"/>
        </w:rPr>
        <w:t>have learnt how to anticipate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That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what c</w:t>
      </w:r>
      <w:r>
        <w:rPr>
          <w:rFonts w:ascii="arial;sans-serif" w:hAnsi="arial;sans-serif"/>
          <w:b w:val="false"/>
          <w:i w:val="false"/>
          <w:caps w:val="false"/>
          <w:smallCaps w:val="false"/>
          <w:color w:val="202124"/>
          <w:spacing w:val="0"/>
          <w:sz w:val="24"/>
        </w:rPr>
        <w:t xml:space="preserve">hronobiology </w:t>
      </w:r>
      <w:r>
        <w:rPr>
          <w:rFonts w:ascii="arial;sans-serif" w:hAnsi="arial;sans-serif"/>
          <w:b w:val="false"/>
          <w:i w:val="false"/>
          <w:caps w:val="false"/>
          <w:smallCaps w:val="false"/>
          <w:color w:val="202124"/>
          <w:spacing w:val="0"/>
          <w:sz w:val="24"/>
        </w:rPr>
        <w:t>is about</w:t>
      </w:r>
      <w:r>
        <w:rPr>
          <w:rFonts w:ascii="arial;sans-serif" w:hAnsi="arial;sans-serif"/>
          <w:b w:val="false"/>
          <w:i w:val="false"/>
          <w:caps w:val="false"/>
          <w:smallCaps w:val="false"/>
          <w:color w:val="202124"/>
          <w:spacing w:val="0"/>
          <w:sz w:val="24"/>
        </w:rPr>
        <w:t>: it is a young science that studies how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and how they </w:t>
      </w:r>
      <w:r>
        <w:rPr>
          <w:rFonts w:ascii="arial;sans-serif" w:hAnsi="arial;sans-serif"/>
          <w:b w:val="false"/>
          <w:i w:val="false"/>
          <w:caps w:val="false"/>
          <w:smallCaps w:val="false"/>
          <w:color w:val="202124"/>
          <w:spacing w:val="0"/>
          <w:sz w:val="24"/>
        </w:rPr>
        <w:t>anticipate</w:t>
      </w:r>
      <w:r>
        <w:rPr>
          <w:rFonts w:ascii="arial;sans-serif" w:hAnsi="arial;sans-serif"/>
          <w:b w:val="false"/>
          <w:i w:val="false"/>
          <w:caps w:val="false"/>
          <w:smallCaps w:val="false"/>
          <w:color w:val="202124"/>
          <w:spacing w:val="0"/>
          <w:sz w:val="24"/>
        </w:rPr>
        <w:t xml:space="preserve"> to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Living beings perceive </w:t>
      </w:r>
      <w:r>
        <w:rPr>
          <w:rFonts w:ascii="arial;sans-serif" w:hAnsi="arial;sans-serif"/>
          <w:b w:val="false"/>
          <w:i w:val="false"/>
          <w:caps w:val="false"/>
          <w:smallCaps w:val="false"/>
          <w:color w:val="202124"/>
          <w:spacing w:val="0"/>
          <w:sz w:val="24"/>
        </w:rPr>
        <w:t>those changes</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w:t>
      </w:r>
      <w:r>
        <w:rPr>
          <w:rFonts w:ascii="arial;sans-serif" w:hAnsi="arial;sans-serif"/>
          <w:b w:val="false"/>
          <w:i w:val="false"/>
          <w:caps w:val="false"/>
          <w:smallCaps w:val="false"/>
          <w:color w:val="202124"/>
          <w:spacing w:val="0"/>
          <w:sz w:val="24"/>
        </w:rPr>
        <w:t xml:space="preserve">thanks to an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machinery that acts as a clock </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Fig. 1)</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The clock is a central oscillator that is entrained by external cyclic inputs (rhythmic environmental changes) and produce rhythmic outputs of 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complete 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44">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For example,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it’s common to find several biological functions showing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as well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conditions because the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observed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a direct acute response to changes in the environment.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if the environment is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wi</w:t>
      </w:r>
      <w:r>
        <w:rPr>
          <w:rFonts w:ascii="arial;sans-serif" w:hAnsi="arial;sans-serif"/>
          <w:b w:val="false"/>
          <w:i w:val="false"/>
          <w:caps w:val="false"/>
          <w:smallCaps w:val="false"/>
          <w:color w:val="202124"/>
          <w:spacing w:val="0"/>
          <w:sz w:val="24"/>
        </w:rPr>
        <w:t xml:space="preserve">ll also </w:t>
      </w:r>
      <w:r>
        <w:rPr>
          <w:rFonts w:ascii="arial;sans-serif" w:hAnsi="arial;sans-serif"/>
          <w:b w:val="false"/>
          <w:i w:val="false"/>
          <w:caps w:val="false"/>
          <w:smallCaps w:val="false"/>
          <w:color w:val="202124"/>
          <w:spacing w:val="0"/>
          <w:sz w:val="24"/>
        </w:rPr>
        <w:t xml:space="preserve">be constant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conditions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w:t>
      </w:r>
      <w:r>
        <w:rPr>
          <w:rFonts w:ascii="arial;sans-serif" w:hAnsi="arial;sans-serif"/>
          <w:b w:val="false"/>
          <w:i w:val="false"/>
          <w:caps w:val="false"/>
          <w:smallCaps w:val="false"/>
          <w:color w:val="202124"/>
          <w:spacing w:val="0"/>
          <w:sz w:val="24"/>
        </w:rPr>
        <w:t xml:space="preserve">us, its rhythmicity is </w:t>
      </w:r>
      <w:r>
        <w:rPr>
          <w:rFonts w:ascii="arial;sans-serif" w:hAnsi="arial;sans-serif"/>
          <w:b w:val="false"/>
          <w:i w:val="false"/>
          <w:caps w:val="false"/>
          <w:smallCaps w:val="false"/>
          <w:color w:val="202124"/>
          <w:spacing w:val="0"/>
          <w:sz w:val="24"/>
        </w:rPr>
        <w:t>self-sustained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several consecutive days where the organism is exposed to the 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every few hours, minutes or seconds depending on the complexity of the </w:t>
      </w:r>
      <w:r>
        <w:rPr>
          <w:rFonts w:ascii="arial;sans-serif" w:hAnsi="arial;sans-serif"/>
          <w:b w:val="false"/>
          <w:i w:val="false"/>
          <w:caps w:val="false"/>
          <w:smallCaps w:val="false"/>
          <w:color w:val="202124"/>
          <w:spacing w:val="0"/>
          <w:sz w:val="24"/>
        </w:rPr>
        <w:t>experiment</w:t>
      </w:r>
      <w:r>
        <w:rPr>
          <w:rFonts w:ascii="arial;sans-serif" w:hAnsi="arial;sans-serif"/>
          <w:b w:val="false"/>
          <w:i w:val="false"/>
          <w:caps w:val="false"/>
          <w:smallCaps w:val="false"/>
          <w:color w:val="202124"/>
          <w:spacing w:val="0"/>
          <w:sz w:val="24"/>
        </w:rPr>
        <w:t xml:space="preserve">. For example, in the case of a circadian experiment, as the one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w:t>
      </w:r>
      <w:r>
        <w:rPr>
          <w:rFonts w:ascii="arial;sans-serif" w:hAnsi="arial;sans-serif"/>
          <w:b w:val="false"/>
          <w:i w:val="false"/>
          <w:caps w:val="false"/>
          <w:smallCaps w:val="false"/>
          <w:color w:val="202124"/>
          <w:spacing w:val="0"/>
          <w:sz w:val="24"/>
        </w:rPr>
        <w:t xml:space="preserve">or </w:t>
      </w:r>
      <w:r>
        <w:rPr>
          <w:rFonts w:ascii="arial;sans-serif" w:hAnsi="arial;sans-serif"/>
          <w:b w:val="false"/>
          <w:i w:val="false"/>
          <w:caps w:val="false"/>
          <w:smallCaps w:val="false"/>
          <w:color w:val="202124"/>
          <w:spacing w:val="0"/>
          <w:sz w:val="24"/>
        </w:rPr>
        <w:t>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Under that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6">
                <wp:simplePos x="0" y="0"/>
                <wp:positionH relativeFrom="column">
                  <wp:posOffset>-88265</wp:posOffset>
                </wp:positionH>
                <wp:positionV relativeFrom="paragraph">
                  <wp:posOffset>-12065</wp:posOffset>
                </wp:positionV>
                <wp:extent cx="6120130" cy="408368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083685"/>
                        </a:xfrm>
                        <a:prstGeom prst="rect"/>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wps:txbx>
                      <wps:bodyPr anchor="t" lIns="0" tIns="0" rIns="0" bIns="0">
                        <a:noAutofit/>
                      </wps:bodyPr>
                    </wps:wsp>
                  </a:graphicData>
                </a:graphic>
              </wp:anchor>
            </w:drawing>
          </mc:Choice>
          <mc:Fallback>
            <w:pict>
              <v:rect style="position:absolute;rotation:0;width:481.9pt;height:321.5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v:textbox>
                <w10:wrap type="square" side="larges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w:t>
      </w:r>
      <w:r>
        <w:rPr>
          <w:rFonts w:ascii="arial;sans-serif" w:hAnsi="arial;sans-serif"/>
          <w:b w:val="false"/>
          <w:i w:val="false"/>
          <w:caps w:val="false"/>
          <w:smallCaps w:val="false"/>
          <w:color w:val="202124"/>
          <w:spacing w:val="0"/>
          <w:sz w:val="24"/>
        </w:rPr>
        <w:t>cycles</w:t>
      </w:r>
      <w:r>
        <w:rPr>
          <w:rFonts w:ascii="arial;sans-serif" w:hAnsi="arial;sans-serif"/>
          <w:b w:val="false"/>
          <w:i w:val="false"/>
          <w:caps w:val="false"/>
          <w:smallCaps w:val="false"/>
          <w:color w:val="202124"/>
          <w:spacing w:val="0"/>
          <w:sz w:val="24"/>
        </w:rPr>
        <w:t xml:space="preserve"> mentioned above.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studies about circadian or circannual rhythms are much more numerous, and they have been </w:t>
      </w:r>
      <w:r>
        <w:rPr>
          <w:rFonts w:ascii="arial;sans-serif" w:hAnsi="arial;sans-serif"/>
          <w:b w:val="false"/>
          <w:i w:val="false"/>
          <w:caps w:val="false"/>
          <w:smallCaps w:val="false"/>
          <w:color w:val="202124"/>
          <w:spacing w:val="0"/>
          <w:sz w:val="24"/>
        </w:rPr>
        <w:t>described</w:t>
      </w:r>
      <w:r>
        <w:rPr>
          <w:rFonts w:ascii="arial;sans-serif" w:hAnsi="arial;sans-serif"/>
          <w:b w:val="false"/>
          <w:i w:val="false"/>
          <w:caps w:val="false"/>
          <w:smallCaps w:val="false"/>
          <w:color w:val="202124"/>
          <w:spacing w:val="0"/>
          <w:sz w:val="24"/>
        </w:rPr>
        <w:t xml:space="preserve">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 xml:space="preserve">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l</w:t>
      </w:r>
      <w:r>
        <w:rPr>
          <w:rFonts w:ascii="arial;sans-serif" w:hAnsi="arial;sans-serif"/>
          <w:b w:val="false"/>
          <w:i w:val="false"/>
          <w:caps w:val="false"/>
          <w:smallCaps w:val="false"/>
          <w:color w:val="202124"/>
          <w:spacing w:val="0"/>
          <w:sz w:val="24"/>
        </w:rPr>
        <w:t xml:space="preserve">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the circadian and photoperiodic changes in </w:t>
      </w:r>
      <w:r>
        <w:rPr>
          <w:rFonts w:ascii="arial;sans-serif" w:hAnsi="arial;sans-serif"/>
          <w:b w:val="false"/>
          <w:i w:val="false"/>
          <w:caps w:val="false"/>
          <w:smallCaps w:val="false"/>
          <w:color w:val="202124"/>
          <w:spacing w:val="0"/>
          <w:sz w:val="24"/>
        </w:rPr>
        <w:t xml:space="preserve">one of the older sisters of microalgae, </w:t>
      </w:r>
      <w:r>
        <w:rPr>
          <w:rFonts w:ascii="arial;sans-serif" w:hAnsi="arial;sans-serif"/>
          <w:b w:val="false"/>
          <w:i/>
          <w:iCs/>
          <w:caps w:val="false"/>
          <w:smallCaps w:val="false"/>
          <w:color w:val="202124"/>
          <w:spacing w:val="0"/>
          <w:sz w:val="24"/>
        </w:rPr>
        <w:t>Ostreococcus tauri.</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w:t>
      </w:r>
      <w:r>
        <w:rPr>
          <w:b w:val="false"/>
          <w:i w:val="false"/>
          <w:caps w:val="false"/>
          <w:smallCaps w:val="false"/>
          <w:color w:val="202124"/>
          <w:spacing w:val="0"/>
          <w:sz w:val="24"/>
        </w:rPr>
        <w:t>scale</w:t>
      </w:r>
      <w:r>
        <w:rPr>
          <w:b w:val="false"/>
          <w:i w:val="false"/>
          <w:caps w:val="false"/>
          <w:smallCaps w:val="false"/>
          <w:color w:val="202124"/>
          <w:spacing w:val="0"/>
          <w:sz w:val="24"/>
        </w:rPr>
        <w:t xml:space="preserve">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generic empirical characteristics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empirical characteristics</w:t>
      </w:r>
      <w:r>
        <w:rPr>
          <w:b w:val="false"/>
          <w:i w:val="false"/>
          <w:caps w:val="false"/>
          <w:smallCaps w:val="false"/>
          <w:color w:val="202124"/>
          <w:spacing w:val="0"/>
          <w:sz w:val="24"/>
        </w:rPr>
        <w:t xml:space="preserve">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8">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or mathematics.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In particular, t</w:t>
      </w:r>
      <w:r>
        <w:rPr>
          <w:b w:val="false"/>
          <w:i w:val="false"/>
          <w:caps w:val="false"/>
          <w:smallCaps w:val="false"/>
          <w:color w:val="000000"/>
          <w:spacing w:val="0"/>
          <w:position w:val="0"/>
          <w:sz w:val="24"/>
          <w:sz w:val="24"/>
          <w:vertAlign w:val="baseline"/>
        </w:rPr>
        <w:t>he contribution of mathematics has been of special relevance in considering biological rhythms as waves.</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A wave’s shape repeat itself periodically, maintaining several characteristics that define the wave as it is. Those characteristics are called wave parameters and are used to quantitative compare different waves. </w:t>
      </w:r>
      <w:r>
        <w:rPr>
          <w:b w:val="false"/>
          <w:i w:val="false"/>
          <w:caps w:val="false"/>
          <w:smallCaps w:val="false"/>
          <w:color w:val="000000"/>
          <w:spacing w:val="0"/>
          <w:sz w:val="24"/>
        </w:rPr>
        <w:t>In circadian research, s</w:t>
      </w:r>
      <w:r>
        <w:rPr>
          <w:b w:val="false"/>
          <w:i w:val="false"/>
          <w:caps w:val="false"/>
          <w:smallCaps w:val="false"/>
          <w:color w:val="000000"/>
          <w:spacing w:val="0"/>
          <w:sz w:val="24"/>
        </w:rPr>
        <w:t xml:space="preserve">ome of the </w:t>
      </w:r>
      <w:r>
        <w:rPr>
          <w:b w:val="false"/>
          <w:i w:val="false"/>
          <w:caps w:val="false"/>
          <w:smallCaps w:val="false"/>
          <w:color w:val="000000"/>
          <w:spacing w:val="0"/>
          <w:sz w:val="24"/>
        </w:rPr>
        <w:t>most used ones are</w:t>
      </w:r>
      <w:r>
        <w:rPr>
          <w:b w:val="false"/>
          <w:i w:val="false"/>
          <w:caps w:val="false"/>
          <w:smallCaps w:val="false"/>
          <w:color w:val="000000"/>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 xml:space="preserve">(how much high the wave reach) </w:t>
      </w:r>
      <w:r>
        <w:rPr>
          <w:b w:val="false"/>
          <w:i w:val="false"/>
          <w:caps w:val="false"/>
          <w:smallCaps w:val="false"/>
          <w:color w:val="202124"/>
          <w:spacing w:val="0"/>
          <w:sz w:val="24"/>
        </w:rPr>
        <w:t>or</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0">
                <wp:simplePos x="0" y="0"/>
                <wp:positionH relativeFrom="column">
                  <wp:posOffset>0</wp:posOffset>
                </wp:positionH>
                <wp:positionV relativeFrom="paragraph">
                  <wp:posOffset>156845</wp:posOffset>
                </wp:positionV>
                <wp:extent cx="6120130" cy="314134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141345"/>
                        </a:xfrm>
                        <a:prstGeom prst="rect"/>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wps:txbx>
                      <wps:bodyPr anchor="t" lIns="0" tIns="0" rIns="0" bIns="0">
                        <a:noAutofit/>
                      </wps:bodyPr>
                    </wps:wsp>
                  </a:graphicData>
                </a:graphic>
              </wp:anchor>
            </w:drawing>
          </mc:Choice>
          <mc:Fallback>
            <w:pict>
              <v:rect style="position:absolute;rotation:0;width:481.9pt;height:247.3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v:textbox>
                <w10:wrap type="square" side="largest"/>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In this thesis, a</w:t>
      </w:r>
      <w:r>
        <w:rPr>
          <w:b w:val="false"/>
          <w:i w:val="false"/>
          <w:caps w:val="false"/>
          <w:smallCaps w:val="false"/>
          <w:color w:val="202124"/>
          <w:spacing w:val="0"/>
          <w:sz w:val="24"/>
        </w:rPr>
        <w:t xml:space="preserve">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statistically validates differences between rhythms found in three biological levels (mRNAs, proteins and physiology) </w:t>
      </w:r>
      <w:r>
        <w:rPr>
          <w:b w:val="false"/>
          <w:i w:val="false"/>
          <w:caps w:val="false"/>
          <w:smallCaps w:val="false"/>
          <w:color w:val="202124"/>
          <w:spacing w:val="0"/>
          <w:sz w:val="24"/>
        </w:rPr>
        <w:t>under two different photoperiods of entrainment</w:t>
      </w: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w:t>
      </w:r>
      <w:r>
        <w:rPr>
          <w:b w:val="false"/>
          <w:i w:val="false"/>
          <w:caps w:val="false"/>
          <w:smallCaps w:val="false"/>
          <w:color w:val="202124"/>
          <w:spacing w:val="0"/>
          <w:sz w:val="24"/>
          <w:szCs w:val="24"/>
        </w:rPr>
        <w:t>different habitats incluiding</w:t>
      </w:r>
      <w:r>
        <w:rPr>
          <w:b w:val="false"/>
          <w:i w:val="false"/>
          <w:caps w:val="false"/>
          <w:smallCaps w:val="false"/>
          <w:color w:val="202124"/>
          <w:spacing w:val="0"/>
          <w:sz w:val="24"/>
          <w:szCs w:val="24"/>
        </w:rPr>
        <w:t xml:space="preserve"> water-based </w:t>
      </w:r>
      <w:r>
        <w:rPr>
          <w:b w:val="false"/>
          <w:i w:val="false"/>
          <w:caps w:val="false"/>
          <w:smallCaps w:val="false"/>
          <w:color w:val="202124"/>
          <w:spacing w:val="0"/>
          <w:sz w:val="24"/>
          <w:szCs w:val="24"/>
        </w:rPr>
        <w:t>ones</w:t>
      </w:r>
      <w:r>
        <w:rPr>
          <w:b w:val="false"/>
          <w:i w:val="false"/>
          <w:caps w:val="false"/>
          <w:smallCaps w:val="false"/>
          <w:color w:val="202124"/>
          <w:spacing w:val="0"/>
          <w:sz w:val="24"/>
          <w:szCs w:val="24"/>
        </w:rPr>
        <w:t xml:space="preserve">, from freshwater to oceans.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biostimulants in agriculture, health supplements, pharmaceuticals and cosmetics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w:t>
      </w:r>
      <w:r>
        <w:rPr>
          <w:b w:val="false"/>
          <w:i w:val="false"/>
          <w:caps w:val="false"/>
          <w:smallCaps w:val="false"/>
          <w:color w:val="202124"/>
          <w:spacing w:val="0"/>
          <w:sz w:val="24"/>
          <w:szCs w:val="24"/>
        </w:rPr>
        <w:t xml:space="preserve"> clarif</w:t>
      </w:r>
      <w:r>
        <w:rPr>
          <w:b w:val="false"/>
          <w:i w:val="false"/>
          <w:caps w:val="false"/>
          <w:smallCaps w:val="false"/>
          <w:color w:val="202124"/>
          <w:spacing w:val="0"/>
          <w:sz w:val="24"/>
          <w:szCs w:val="24"/>
        </w:rPr>
        <w:t>ying some aspects of</w:t>
      </w:r>
      <w:r>
        <w:rPr>
          <w:b w:val="false"/>
          <w:i w:val="false"/>
          <w:caps w:val="false"/>
          <w:smallCaps w:val="false"/>
          <w:color w:val="202124"/>
          <w:spacing w:val="0"/>
          <w:sz w:val="24"/>
          <w:szCs w:val="24"/>
        </w:rPr>
        <w:t xml:space="preserve"> the evolution of the </w:t>
      </w:r>
      <w:r>
        <w:rPr>
          <w:b w:val="false"/>
          <w:i w:val="false"/>
          <w:caps w:val="false"/>
          <w:smallCaps w:val="false"/>
          <w:color w:val="202124"/>
          <w:spacing w:val="0"/>
          <w:sz w:val="24"/>
          <w:szCs w:val="24"/>
        </w:rPr>
        <w:t>green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t>
      </w:r>
      <w:r>
        <w:rPr>
          <w:b w:val="false"/>
          <w:i w:val="false"/>
          <w:caps w:val="false"/>
          <w:smallCaps w:val="false"/>
          <w:color w:val="202124"/>
          <w:spacing w:val="0"/>
          <w:sz w:val="24"/>
          <w:szCs w:val="24"/>
        </w:rPr>
        <w:t>wh</w:t>
      </w:r>
      <w:r>
        <w:rPr>
          <w:b w:val="false"/>
          <w:i w:val="false"/>
          <w:caps w:val="false"/>
          <w:smallCaps w:val="false"/>
          <w:color w:val="202124"/>
          <w:spacing w:val="0"/>
          <w:sz w:val="24"/>
          <w:szCs w:val="24"/>
        </w:rPr>
        <w:t xml:space="preserve">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w:t>
      </w:r>
      <w:r>
        <w:rPr>
          <w:b w:val="false"/>
          <w:i w:val="false"/>
          <w:iCs w:val="false"/>
          <w:caps w:val="false"/>
          <w:smallCaps w:val="false"/>
          <w:color w:val="202124"/>
          <w:spacing w:val="0"/>
          <w:sz w:val="24"/>
          <w:szCs w:val="24"/>
        </w:rPr>
        <w:t>using</w:t>
      </w:r>
      <w:r>
        <w:rPr>
          <w:b w:val="false"/>
          <w:i w:val="false"/>
          <w:iCs w:val="false"/>
          <w:caps w:val="false"/>
          <w:smallCaps w:val="false"/>
          <w:color w:val="202124"/>
          <w:spacing w:val="0"/>
          <w:sz w:val="24"/>
          <w:szCs w:val="24"/>
        </w:rPr>
        <w:t xml:space="preserve"> flow cytometry. </w:t>
      </w:r>
      <w:r>
        <w:rPr>
          <w:b w:val="false"/>
          <w:i w:val="false"/>
          <w:iCs w:val="false"/>
          <w:caps w:val="false"/>
          <w:smallCaps w:val="false"/>
          <w:color w:val="202124"/>
          <w:spacing w:val="0"/>
          <w:sz w:val="24"/>
          <w:szCs w:val="24"/>
        </w:rPr>
        <w:t xml:space="preserve">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w:t>
      </w:r>
      <w:r>
        <w:rPr>
          <w:b w:val="false"/>
          <w:i w:val="false"/>
          <w:iCs w:val="false"/>
          <w:caps w:val="false"/>
          <w:smallCaps w:val="false"/>
          <w:color w:val="202124"/>
          <w:spacing w:val="0"/>
          <w:sz w:val="24"/>
          <w:szCs w:val="24"/>
        </w:rPr>
        <w:t xml:space="preserve">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095115"/>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5115"/>
                        </a:xfrm>
                        <a:prstGeom prst="rect"/>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wps:txbx>
                      <wps:bodyPr anchor="t" lIns="0" tIns="0" rIns="0" bIns="0">
                        <a:noAutofit/>
                      </wps:bodyPr>
                    </wps:wsp>
                  </a:graphicData>
                </a:graphic>
              </wp:anchor>
            </w:drawing>
          </mc:Choice>
          <mc:Fallback>
            <w:pict>
              <v:rect style="position:absolute;rotation:0;width:481.9pt;height:322.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w:t>
      </w:r>
      <w:r>
        <w:rPr>
          <w:b w:val="false"/>
          <w:i w:val="false"/>
          <w:iCs w:val="false"/>
          <w:caps w:val="false"/>
          <w:smallCaps w:val="false"/>
          <w:color w:val="202124"/>
          <w:spacing w:val="0"/>
          <w:sz w:val="24"/>
          <w:szCs w:val="24"/>
        </w:rPr>
        <w:t>plain</w:t>
      </w:r>
      <w:r>
        <w:rPr>
          <w:b w:val="false"/>
          <w:i w:val="false"/>
          <w:iCs w:val="false"/>
          <w:caps w:val="false"/>
          <w:smallCaps w:val="false"/>
          <w:color w:val="202124"/>
          <w:spacing w:val="0"/>
          <w:sz w:val="24"/>
          <w:szCs w:val="24"/>
        </w:rPr>
        <w:t xml:space="preserve">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genome compaction, </w:t>
      </w:r>
      <w:r>
        <w:rPr>
          <w:b w:val="false"/>
          <w:i w:val="false"/>
          <w:iCs w:val="false"/>
          <w:caps w:val="false"/>
          <w:smallCaps w:val="false"/>
          <w:color w:val="202124"/>
          <w:spacing w:val="0"/>
          <w:sz w:val="24"/>
          <w:szCs w:val="24"/>
        </w:rPr>
        <w:t>w</w:t>
      </w:r>
      <w:r>
        <w:rPr>
          <w:b w:val="false"/>
          <w:i w:val="false"/>
          <w:iCs w:val="false"/>
          <w:caps w:val="false"/>
          <w:smallCaps w:val="false"/>
          <w:color w:val="202124"/>
          <w:spacing w:val="0"/>
          <w:sz w:val="24"/>
          <w:szCs w:val="24"/>
        </w:rPr>
        <w:t xml:space="preserve">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Other</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special </w:t>
      </w:r>
      <w:r>
        <w:rPr>
          <w:b w:val="false"/>
          <w:i w:val="false"/>
          <w:iCs w:val="false"/>
          <w:caps w:val="false"/>
          <w:smallCaps w:val="false"/>
          <w:color w:val="202124"/>
          <w:spacing w:val="0"/>
          <w:sz w:val="24"/>
          <w:szCs w:val="24"/>
        </w:rPr>
        <w:t>features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of</w:t>
      </w:r>
      <w:r>
        <w:rPr>
          <w:b w:val="false"/>
          <w:i w:val="false"/>
          <w:iCs w:val="false"/>
          <w:caps w:val="false"/>
          <w:smallCaps w:val="false"/>
          <w:color w:val="202124"/>
          <w:spacing w:val="0"/>
          <w:sz w:val="24"/>
          <w:szCs w:val="24"/>
        </w:rPr>
        <w:t xml:space="preserve"> chromosome 19, </w:t>
      </w:r>
      <w:r>
        <w:rPr>
          <w:b w:val="false"/>
          <w:i w:val="false"/>
          <w:iCs w:val="false"/>
          <w:caps w:val="false"/>
          <w:smallCaps w:val="false"/>
          <w:color w:val="202124"/>
          <w:spacing w:val="0"/>
          <w:sz w:val="24"/>
          <w:szCs w:val="24"/>
        </w:rPr>
        <w:t>as well as</w:t>
      </w:r>
      <w:r>
        <w:rPr>
          <w:b w:val="false"/>
          <w:i w:val="false"/>
          <w:iCs w:val="false"/>
          <w:caps w:val="false"/>
          <w:smallCaps w:val="false"/>
          <w:color w:val="202124"/>
          <w:spacing w:val="0"/>
          <w:sz w:val="24"/>
          <w:szCs w:val="24"/>
        </w:rPr>
        <w:t xml:space="preserve"> chromosome 2, </w:t>
      </w:r>
      <w:r>
        <w:rPr>
          <w:b w:val="false"/>
          <w:i w:val="false"/>
          <w:iCs w:val="false"/>
          <w:caps w:val="false"/>
          <w:smallCaps w:val="false"/>
          <w:color w:val="202124"/>
          <w:spacing w:val="0"/>
          <w:sz w:val="24"/>
          <w:szCs w:val="24"/>
        </w:rPr>
        <w:t>are that t</w:t>
      </w:r>
      <w:r>
        <w:rPr>
          <w:b w:val="false"/>
          <w:i w:val="false"/>
          <w:iCs w:val="false"/>
          <w:caps w:val="false"/>
          <w:smallCaps w:val="false"/>
          <w:color w:val="202124"/>
          <w:spacing w:val="0"/>
          <w:sz w:val="24"/>
          <w:szCs w:val="24"/>
        </w:rPr>
        <w:t xml:space="preserve">hey contain 77% of the transposable elements of the genome, </w:t>
      </w:r>
      <w:r>
        <w:rPr>
          <w:b w:val="false"/>
          <w:i w:val="false"/>
          <w:iCs w:val="false"/>
          <w:caps w:val="false"/>
          <w:smallCaps w:val="false"/>
          <w:color w:val="202124"/>
          <w:spacing w:val="0"/>
          <w:sz w:val="24"/>
          <w:szCs w:val="24"/>
        </w:rPr>
        <w:t xml:space="preserve">they have </w:t>
      </w:r>
      <w:r>
        <w:rPr>
          <w:b w:val="false"/>
          <w:i w:val="false"/>
          <w:iCs w:val="false"/>
          <w:caps w:val="false"/>
          <w:smallCaps w:val="false"/>
          <w:color w:val="202124"/>
          <w:spacing w:val="0"/>
          <w:sz w:val="24"/>
          <w:szCs w:val="24"/>
        </w:rPr>
        <w:t xml:space="preserve">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from that p</w:t>
      </w:r>
      <w:r>
        <w:rPr>
          <w:b w:val="false"/>
          <w:i w:val="false"/>
          <w:iCs w:val="false"/>
          <w:caps w:val="false"/>
          <w:smallCaps w:val="false"/>
          <w:color w:val="202124"/>
          <w:spacing w:val="0"/>
          <w:sz w:val="24"/>
          <w:szCs w:val="24"/>
        </w:rPr>
        <w:t>oint</w:t>
      </w:r>
      <w:r>
        <w:rPr>
          <w:b w:val="false"/>
          <w:i w:val="false"/>
          <w:iCs w:val="false"/>
          <w:caps w:val="false"/>
          <w:smallCaps w:val="false"/>
          <w:color w:val="202124"/>
          <w:spacing w:val="0"/>
          <w:sz w:val="24"/>
          <w:szCs w:val="24"/>
        </w:rPr>
        <w:t xml:space="preserve"> it </w:t>
      </w:r>
      <w:r>
        <w:rPr>
          <w:b w:val="false"/>
          <w:i w:val="false"/>
          <w:iCs w:val="false"/>
          <w:caps w:val="false"/>
          <w:smallCaps w:val="false"/>
          <w:color w:val="202124"/>
          <w:spacing w:val="0"/>
          <w:sz w:val="24"/>
          <w:szCs w:val="24"/>
        </w:rPr>
        <w:t xml:space="preserve">started to be considered </w:t>
      </w:r>
      <w:r>
        <w:rPr>
          <w:b w:val="false"/>
          <w:i w:val="false"/>
          <w:iCs w:val="false"/>
          <w:caps w:val="false"/>
          <w:smallCaps w:val="false"/>
          <w:color w:val="202124"/>
          <w:spacing w:val="0"/>
          <w:sz w:val="24"/>
          <w:szCs w:val="24"/>
        </w:rPr>
        <w:t xml:space="preserve">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4396105"/>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105"/>
                        </a:xfrm>
                        <a:prstGeom prst="rect"/>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w:t>
      </w:r>
      <w:r>
        <w:rPr>
          <w:b w:val="false"/>
          <w:i/>
          <w:iCs/>
          <w:caps w:val="false"/>
          <w:smallCaps w:val="false"/>
          <w:spacing w:val="0"/>
        </w:rPr>
        <w:t>Ostreococcus tauri</w:t>
      </w:r>
      <w:r>
        <w:rPr>
          <w:b w:val="false"/>
          <w:i w:val="false"/>
          <w:iCs w:val="false"/>
          <w:caps w:val="false"/>
          <w:smallCaps w:val="false"/>
          <w:spacing w:val="0"/>
        </w:rPr>
        <w:t xml:space="preserve">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In Systems Molecular Biology research massive data are generated to study complete biological systems. Working with complex organisms can be a problem since the system of study would be maximize</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W</w:t>
      </w:r>
      <w:r>
        <w:rPr>
          <w:b w:val="false"/>
          <w:i w:val="false"/>
          <w:iCs w:val="false"/>
          <w:caps w:val="false"/>
          <w:smallCaps w:val="false"/>
          <w:spacing w:val="0"/>
        </w:rPr>
        <w:t xml:space="preserve">hen </w:t>
      </w:r>
      <w:r>
        <w:rPr>
          <w:b w:val="false"/>
          <w:i/>
          <w:iCs/>
          <w:caps w:val="false"/>
          <w:smallCaps w:val="false"/>
          <w:spacing w:val="0"/>
        </w:rPr>
        <w:t>Ostreococcus tauri</w:t>
      </w:r>
      <w:r>
        <w:rPr>
          <w:b w:val="false"/>
          <w:i w:val="false"/>
          <w:iCs w:val="false"/>
          <w:caps w:val="false"/>
          <w:smallCaps w:val="false"/>
          <w:spacing w:val="0"/>
        </w:rPr>
        <w:t xml:space="preserve"> is compared with 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et al., 2017; Derelle et al., 2006; Krumholz et al., 2012; Le Bihan et al., 2011; Lelandais et al., 2016)</w:t>
      </w:r>
      <w:r>
        <w:rPr>
          <w:b w:val="false"/>
          <w:i w:val="false"/>
          <w:iCs w:val="false"/>
          <w:caps w:val="false"/>
          <w:smallCaps w:val="false"/>
          <w:spacing w:val="0"/>
        </w:rPr>
        <w:t>⁠.</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b/>
          <w:b/>
          <w:bCs/>
        </w:rPr>
      </w:pPr>
      <w:bookmarkStart w:id="13" w:name="__RefHeading___Toc134155_215731975"/>
      <w:bookmarkEnd w:id="13"/>
      <w:r>
        <w:rPr>
          <w:b/>
          <w:bCs/>
        </w:rPr>
        <w:t>Systems Biology</w:t>
      </w:r>
    </w:p>
    <w:p>
      <w:pPr>
        <w:pStyle w:val="Cuerpodetexto"/>
        <w:rPr>
          <w:rFonts w:ascii="Liberation Sans" w:hAnsi="Liberation Sans"/>
        </w:rPr>
      </w:pPr>
      <w:r>
        <w:rPr/>
        <w:t>In the last 50 years, sequencing methods have been exponentially improved.</w:t>
      </w:r>
      <w:r>
        <w:rPr/>
        <w:t xml:space="preserve"> </w:t>
      </w:r>
      <w:r>
        <w:rPr/>
        <w:t xml:space="preserve">First-generation DNA sequencing methods were developed about 45 years ago. In addition, one of the most biggest international projects, the Human Genome Project, started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p>
    <w:p>
      <w:pPr>
        <w:pStyle w:val="Cuerpodetexto"/>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All th</w:t>
      </w:r>
      <w:r>
        <w:rPr/>
        <w:t>ese</w:t>
      </w:r>
      <w:r>
        <w:rPr/>
        <w:t xml:space="preserve"> </w:t>
      </w:r>
      <w:r>
        <w:rPr/>
        <w:t>new approaches</w:t>
      </w:r>
      <w:r>
        <w:rPr/>
        <w:t xml:space="preserve">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w:t>
      </w:r>
      <w:r>
        <w:rPr/>
        <w:t>es</w:t>
      </w:r>
      <w:r>
        <w:rPr/>
        <w:t xml:space="preserve"> as systems with important</w:t>
      </w:r>
      <w:r>
        <w:rPr/>
        <w:t xml:space="preserve"> modules </w:t>
      </w:r>
      <w:r>
        <w:rPr/>
        <w:t>(mRNA, proteins, metabolites, etc) that interact with each other</w:t>
      </w:r>
      <w:r>
        <w:rPr/>
        <w:t xml:space="preserve"> forming parts of large networks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affordable ones. </w:t>
      </w:r>
      <w:r>
        <w:rPr/>
        <w:t xml:space="preserve">Scientific research was limited by the time and effort needed to integrate all </w:t>
      </w:r>
      <w:r>
        <w:rPr/>
        <w:t>events</w:t>
      </w:r>
      <w:r>
        <w:rPr/>
        <w:t xml:space="preserve"> </w:t>
      </w:r>
      <w:r>
        <w:rPr/>
        <w:t>that take place</w:t>
      </w:r>
      <w:r>
        <w:rPr/>
        <w:t xml:space="preserve"> simultaneously within a biological system from a set of individual results </w:t>
      </w:r>
      <w:r>
        <w:rPr>
          <w:position w:val="0"/>
          <w:sz w:val="24"/>
          <w:vertAlign w:val="baseline"/>
        </w:rPr>
        <w:t>(Karahalil, 2016; Mazzocchi, 2012; Veenstra, 2021)</w:t>
      </w:r>
      <w:r>
        <w:rPr/>
        <w:t xml:space="preserve">⁠. </w:t>
      </w: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tailgeneralizations</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 </w:t>
      </w:r>
      <w:r>
        <w:rPr/>
        <w:t>not</w:t>
      </w:r>
      <w:r>
        <w:rPr/>
        <w:t xml:space="preserve">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jc w:val="left"/>
        <w:rPr>
          <w:rFonts w:ascii="Liberation Sans" w:hAnsi="Liberation Sans"/>
        </w:rPr>
      </w:pPr>
      <w:r>
        <w:rPr/>
      </w:r>
      <w:r>
        <mc:AlternateContent>
          <mc:Choice Requires="wps">
            <w:drawing>
              <wp:anchor behindDoc="0" distT="0" distB="0" distL="0" distR="0" simplePos="0" locked="0" layoutInCell="1" allowOverlap="1" relativeHeight="58">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Nowadays, the so-called omics methods made it possible to massively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The typical methodology of a systems biology study starts by obtaining omic data and its subsequent integration. Then, the results are computationally and statistically analyzed and the phenomenon</w:t>
      </w:r>
      <w:r>
        <w:rPr/>
        <w:t>s</w:t>
      </w:r>
      <w:r>
        <w:rPr/>
        <w:t xml:space="preserve"> observed </w:t>
      </w:r>
      <w:r>
        <w:rPr/>
        <w:t>are</w:t>
      </w:r>
      <w:r>
        <w:rPr/>
        <w:t xml:space="preserve">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w:t>
      </w:r>
      <w:r>
        <w:rPr/>
        <w:t>thesis</w:t>
      </w:r>
      <w:r>
        <w:rPr/>
        <w:t xml:space="preserve">, a large scale proteomic analysis is achieved by SWATH using liquid chromatography MS / MS. SWATH proteomics enables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most laboratories are not historically designed to incorporate th</w:t>
      </w:r>
      <w:r>
        <w:rPr>
          <w:b w:val="false"/>
          <w:i w:val="false"/>
          <w:caps w:val="false"/>
          <w:smallCaps w:val="false"/>
          <w:color w:val="1C1D1E"/>
          <w:spacing w:val="0"/>
          <w:sz w:val="24"/>
        </w:rPr>
        <w:t>ese</w:t>
      </w:r>
      <w:r>
        <w:rPr>
          <w:b w:val="false"/>
          <w:i w:val="false"/>
          <w:caps w:val="false"/>
          <w:smallCaps w:val="false"/>
          <w:color w:val="1C1D1E"/>
          <w:spacing w:val="0"/>
          <w:sz w:val="24"/>
        </w:rPr>
        <w:t xml:space="preserve">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S</w:t>
      </w:r>
      <w:r>
        <w:rPr>
          <w:b w:val="false"/>
          <w:i w:val="false"/>
          <w:caps w:val="false"/>
          <w:smallCaps w:val="false"/>
          <w:color w:val="1C1D1E"/>
          <w:spacing w:val="0"/>
          <w:sz w:val="24"/>
        </w:rPr>
        <w:t xml:space="preserve">ystems biology studies in microalgae </w:t>
      </w:r>
      <w:r>
        <w:rPr>
          <w:b w:val="false"/>
          <w:i w:val="false"/>
          <w:caps w:val="false"/>
          <w:smallCaps w:val="false"/>
          <w:color w:val="1C1D1E"/>
          <w:spacing w:val="0"/>
          <w:sz w:val="24"/>
        </w:rPr>
        <w:t>have been</w:t>
      </w:r>
      <w:r>
        <w:rPr>
          <w:b w:val="false"/>
          <w:i w:val="false"/>
          <w:caps w:val="false"/>
          <w:smallCaps w:val="false"/>
          <w:color w:val="1C1D1E"/>
          <w:spacing w:val="0"/>
          <w:sz w:val="24"/>
        </w:rPr>
        <w:t xml:space="preserve"> recently started and there is a lack of tools for microalgae to analyze and interpret omics data. </w:t>
      </w:r>
      <w:r>
        <w:rPr>
          <w:b w:val="false"/>
          <w:i w:val="false"/>
          <w:caps w:val="false"/>
          <w:smallCaps w:val="false"/>
          <w:color w:val="1C1D1E"/>
          <w:spacing w:val="0"/>
          <w:sz w:val="24"/>
        </w:rPr>
        <w:t>One of the objectives of this doctoral dissertation is</w:t>
      </w:r>
      <w:r>
        <w:rPr>
          <w:b w:val="false"/>
          <w:i w:val="false"/>
          <w:caps w:val="false"/>
          <w:smallCaps w:val="false"/>
          <w:color w:val="1C1D1E"/>
          <w:spacing w:val="0"/>
          <w:sz w:val="24"/>
        </w:rPr>
        <w:t xml:space="preserve">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In summary, </w:t>
      </w:r>
      <w:r>
        <w:rPr>
          <w:b w:val="false"/>
          <w:i w:val="false"/>
          <w:caps w:val="false"/>
          <w:smallCaps w:val="false"/>
          <w:color w:val="1C1D1E"/>
          <w:spacing w:val="0"/>
          <w:sz w:val="24"/>
        </w:rPr>
        <w:t>this</w:t>
      </w:r>
      <w:r>
        <w:rPr>
          <w:b w:val="false"/>
          <w:i w:val="false"/>
          <w:caps w:val="false"/>
          <w:smallCaps w:val="false"/>
          <w:color w:val="1C1D1E"/>
          <w:spacing w:val="0"/>
          <w:sz w:val="24"/>
        </w:rPr>
        <w:t xml:space="preserve">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 xml:space="preserve">knowing the </w:t>
      </w:r>
      <w:r>
        <w:rPr>
          <w:b w:val="false"/>
          <w:i w:val="false"/>
          <w:caps w:val="false"/>
          <w:smallCaps w:val="false"/>
          <w:color w:val="1C1D1E"/>
          <w:spacing w:val="0"/>
          <w:sz w:val="24"/>
        </w:rPr>
        <w:t xml:space="preserve">expressed </w:t>
      </w:r>
      <w:r>
        <w:rPr>
          <w:b w:val="false"/>
          <w:i w:val="false"/>
          <w:caps w:val="false"/>
          <w:smallCaps w:val="false"/>
          <w:color w:val="1C1D1E"/>
          <w:spacing w:val="0"/>
          <w:sz w:val="24"/>
        </w:rPr>
        <w:t xml:space="preserve">genes, the proteins present and how the </w:t>
      </w:r>
      <w:r>
        <w:rPr>
          <w:b w:val="false"/>
          <w:i w:val="false"/>
          <w:caps w:val="false"/>
          <w:smallCaps w:val="false"/>
          <w:color w:val="1C1D1E"/>
          <w:spacing w:val="0"/>
          <w:sz w:val="24"/>
        </w:rPr>
        <w:t>main</w:t>
      </w:r>
      <w:r>
        <w:rPr>
          <w:b w:val="false"/>
          <w:i w:val="false"/>
          <w:caps w:val="false"/>
          <w:smallCaps w:val="false"/>
          <w:color w:val="1C1D1E"/>
          <w:spacing w:val="0"/>
          <w:sz w:val="24"/>
        </w:rPr>
        <w:t xml:space="preserve">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15" w:name="__RefHeading___Toc31190_448844389"/>
      <w:bookmarkEnd w:id="15"/>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6" w:name="__RefHeading___Toc8410_2905816072"/>
      <w:bookmarkEnd w:id="16"/>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7" w:name="__RefHeading___Toc8412_2905816072"/>
      <w:bookmarkEnd w:id="17"/>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8" w:name="__RefHeading___Toc8414_2905816072"/>
      <w:bookmarkEnd w:id="18"/>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19" w:name="__RefHeading___Toc8416_2905816072"/>
      <w:bookmarkEnd w:id="19"/>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0" w:name="__RefHeading___Toc31194_448844389"/>
      <w:bookmarkEnd w:id="20"/>
      <w:r>
        <w:rPr>
          <w:sz w:val="32"/>
          <w:szCs w:val="32"/>
        </w:rPr>
        <w:t>Transcriptomic analysis</w:t>
      </w:r>
    </w:p>
    <w:p>
      <w:pPr>
        <w:pStyle w:val="Ttulo3"/>
        <w:rPr>
          <w:sz w:val="28"/>
          <w:szCs w:val="28"/>
        </w:rPr>
      </w:pPr>
      <w:bookmarkStart w:id="21" w:name="__RefHeading___Toc8418_2905816072"/>
      <w:bookmarkEnd w:id="21"/>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2" w:name="__RefHeading___Toc8420_2905816072"/>
      <w:bookmarkEnd w:id="22"/>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3" w:name="__RefHeading___Toc8422_2905816072"/>
      <w:bookmarkEnd w:id="23"/>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24" w:name="__RefHeading___Toc8424_2905816072"/>
      <w:bookmarkEnd w:id="24"/>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5" w:name="__RefHeading___Toc8426_2905816072"/>
      <w:bookmarkEnd w:id="25"/>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6" w:name="__RefHeading___Toc8428_2905816072"/>
      <w:bookmarkEnd w:id="26"/>
      <w:r>
        <w:rPr>
          <w:sz w:val="32"/>
          <w:szCs w:val="32"/>
        </w:rPr>
        <w:t>Proteomic analysis</w:t>
      </w:r>
    </w:p>
    <w:p>
      <w:pPr>
        <w:pStyle w:val="Ttulo3"/>
        <w:rPr/>
      </w:pPr>
      <w:bookmarkStart w:id="27" w:name="__RefHeading___Toc8430_2905816072"/>
      <w:bookmarkEnd w:id="27"/>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8" w:name="__RefHeading___Toc8432_2905816072"/>
      <w:bookmarkEnd w:id="28"/>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9" w:name="__RefHeading___Toc8434_2905816072"/>
      <w:bookmarkEnd w:id="29"/>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30" w:name="__RefHeading___Toc8436_2905816072"/>
      <w:bookmarkEnd w:id="30"/>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1" w:name="__RefHeading___Toc8438_2905816072"/>
      <w:bookmarkEnd w:id="31"/>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2" w:name="__RefHeading___Toc8440_2905816072"/>
      <w:bookmarkEnd w:id="32"/>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33" w:name="__RefHeading___Toc8442_2905816072"/>
      <w:bookmarkEnd w:id="33"/>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34" w:name="__RefHeading___Toc8444_2905816072"/>
      <w:bookmarkEnd w:id="34"/>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35" w:name="__RefHeading___Toc8446_2905816072"/>
      <w:bookmarkEnd w:id="35"/>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6" w:name="__RefHeading___Toc8448_2905816072"/>
      <w:bookmarkEnd w:id="36"/>
      <w:r>
        <w:rPr/>
        <w:t>Cell cycle analysis</w:t>
      </w:r>
    </w:p>
    <w:p>
      <w:pPr>
        <w:pStyle w:val="Ttulo3"/>
        <w:rPr/>
      </w:pPr>
      <w:bookmarkStart w:id="37" w:name="__RefHeading___Toc8450_2905816072"/>
      <w:bookmarkEnd w:id="37"/>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8" w:name="__RefHeading___Toc8452_2905816072"/>
      <w:bookmarkEnd w:id="38"/>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39" w:name="__RefHeading___Toc8454_2905816072"/>
      <w:bookmarkEnd w:id="39"/>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40" w:name="__RefHeading___Toc134159_215731975"/>
      <w:bookmarkEnd w:id="40"/>
      <w:r>
        <w:rPr>
          <w:sz w:val="32"/>
          <w:szCs w:val="32"/>
        </w:rPr>
        <w:t>Analysis of photosynthetic activity</w:t>
      </w:r>
    </w:p>
    <w:p>
      <w:pPr>
        <w:pStyle w:val="Ttulo3"/>
        <w:rPr/>
      </w:pPr>
      <w:bookmarkStart w:id="41" w:name="__RefHeading___Toc8456_2905816072"/>
      <w:bookmarkEnd w:id="41"/>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2" w:name="__RefHeading___Toc8458_2905816072"/>
      <w:bookmarkEnd w:id="42"/>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3" w:name="__RefHeading___Toc29093_2905816072"/>
      <w:bookmarkEnd w:id="43"/>
      <w:r>
        <w:rPr>
          <w:sz w:val="32"/>
          <w:szCs w:val="32"/>
        </w:rPr>
        <w:t>Analytical determinations</w:t>
      </w:r>
    </w:p>
    <w:p>
      <w:pPr>
        <w:pStyle w:val="Ttulo3"/>
        <w:rPr/>
      </w:pPr>
      <w:bookmarkStart w:id="44" w:name="__RefHeading___Toc29095_2905816072"/>
      <w:bookmarkEnd w:id="44"/>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45" w:name="__RefHeading___Toc31202_448844389"/>
      <w:bookmarkEnd w:id="45"/>
      <w:r>
        <w:rPr/>
        <w:t xml:space="preserve">Starch Content </w:t>
      </w:r>
    </w:p>
    <w:p>
      <w:pPr>
        <w:pStyle w:val="Ttulo4"/>
        <w:rPr/>
      </w:pPr>
      <w:bookmarkStart w:id="46" w:name="__RefHeading___Toc29097_2905816072"/>
      <w:bookmarkEnd w:id="46"/>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7" w:name="__RefHeading___Toc29099_2905816072"/>
      <w:bookmarkEnd w:id="47"/>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8" w:name="__RefHeading___Toc29101_2905816072"/>
      <w:bookmarkEnd w:id="48"/>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49" w:name="__RefHeading___Toc134161_215731975"/>
      <w:bookmarkEnd w:id="49"/>
      <w:r>
        <w:rPr/>
        <w:t xml:space="preserve">Carotenoid Content </w:t>
      </w:r>
    </w:p>
    <w:p>
      <w:pPr>
        <w:pStyle w:val="Ttulo4"/>
        <w:rPr/>
      </w:pPr>
      <w:bookmarkStart w:id="50" w:name="__RefHeading___Toc75128_2905816072"/>
      <w:bookmarkEnd w:id="50"/>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51" w:name="__RefHeading___Toc75130_2905816072"/>
      <w:bookmarkEnd w:id="51"/>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52" w:name="__RefHeading___Toc75132_2905816072"/>
      <w:bookmarkEnd w:id="52"/>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53" w:name="__RefHeading___Toc31206_448844389"/>
      <w:bookmarkEnd w:id="53"/>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4" w:name="__RefHeading___Toc75134_2905816072"/>
      <w:bookmarkEnd w:id="54"/>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55" w:name="__RefHeading___Toc75136_2905816072"/>
      <w:bookmarkEnd w:id="55"/>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6" w:name="__RefHeading___Toc134163_215731975"/>
      <w:bookmarkEnd w:id="56"/>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7" w:name="__RefHeading___Toc134165_215731975"/>
      <w:bookmarkEnd w:id="57"/>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8" w:name="__RefHeading___Toc134167_215731975"/>
      <w:bookmarkEnd w:id="58"/>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microalgae research community needs and </w:t>
      </w:r>
      <w:r>
        <w:rPr>
          <w:rFonts w:ascii="Liberation Sans" w:hAnsi="Liberation Sans"/>
        </w:rPr>
        <w:t>to</w:t>
      </w:r>
      <w:r>
        <w:rPr>
          <w:rFonts w:ascii="Liberation Sans" w:hAnsi="Liberation Sans"/>
        </w:rPr>
        <w:t xml:space="preserve">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9" w:name="__RefHeading___Toc7554_2649729411"/>
      <w:bookmarkEnd w:id="59"/>
      <w:r>
        <w:rPr/>
        <w:t>I</w:t>
      </w:r>
      <w:r>
        <w:rPr/>
        <w:t>mplementation</w:t>
      </w:r>
    </w:p>
    <w:p>
      <w:pPr>
        <w:pStyle w:val="Ttulo4"/>
        <w:rPr/>
      </w:pPr>
      <w:bookmarkStart w:id="60" w:name="__RefHeading___Toc7556_2649729411"/>
      <w:bookmarkEnd w:id="60"/>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r>
        <w:rPr>
          <w:rFonts w:ascii="Liberation Sans" w:hAnsi="Liberation Sans"/>
        </w:rPr>
        <w:t>(PENSAR SI PONERLO COMO UNA TABLA)</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w:t>
      </w:r>
      <w:r>
        <w:rPr>
          <w:rFonts w:ascii="Liberation Sans" w:hAnsi="Liberation Sans"/>
        </w:rPr>
        <w:t>ans summarized in</w:t>
      </w:r>
      <w:r>
        <w:rPr>
          <w:rFonts w:ascii="Liberation Sans" w:hAnsi="Liberation Sans"/>
        </w:rPr>
        <w:t xml:space="preserv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a figshare associated to 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(VALORAR SI LA TABLA ES NECESARIA)</w:t>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61" w:name="__RefHeading___Toc7558_2649729411"/>
      <w:bookmarkEnd w:id="61"/>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w:t>
      </w:r>
      <w:r>
        <w:rPr>
          <w:rFonts w:ascii="Liberation Sans" w:hAnsi="Liberation Sans"/>
          <w:color w:val="FF0000"/>
        </w:rPr>
        <w:t>(cito web?)</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featuring packages of each microalgae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2" w:name="__RefHeading___Toc7560_2649729411"/>
      <w:bookmarkEnd w:id="62"/>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Cuerpodetexto"/>
        <w:rPr/>
      </w:pPr>
      <w:r>
        <w:rPr/>
        <w:t xml:space="preserve">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Cuerpodetexto"/>
        <w:rPr/>
      </w:pPr>
      <w:r>
        <w:rPr/>
        <w:t xml:space="preserve">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3" w:name="__RefHeading___Toc7562_2649729411"/>
      <w:bookmarkEnd w:id="63"/>
      <w:r>
        <w:rPr/>
        <w:t>ALGAEFUN implementation: functional annotation analysis.</w:t>
      </w:r>
    </w:p>
    <w:p>
      <w:pPr>
        <w:pStyle w:val="Cuerpodetexto"/>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5</w:t>
      </w:r>
      <w:r>
        <w:rPr/>
        <w:t xml:space="preserve">-3). The set of genes to study can be inputted through a text box or uploading a file. Users can also choose whether </w:t>
      </w:r>
      <w:r>
        <w:rPr/>
        <w:t>using their</w:t>
      </w:r>
      <w:r>
        <w:rPr/>
        <w:t xml:space="preserve"> own background gene set or the entire microalgae genome (Fig. </w:t>
      </w:r>
      <w:r>
        <w:rPr/>
        <w:t>1</w:t>
      </w:r>
      <w:r>
        <w:rPr/>
        <w:t>5</w:t>
      </w:r>
      <w:r>
        <w:rPr/>
        <w:t xml:space="preserve">-4). In order to allow users to explore the functionalities of </w:t>
      </w:r>
      <w:r>
        <w:rPr/>
        <w:t>ALGAEFUN</w:t>
      </w:r>
      <w:r>
        <w:rPr/>
        <w:t xml:space="preserve"> and to check the required gene id format, an example gene set for each microalgae </w:t>
      </w:r>
      <w:r>
        <w:rPr/>
        <w:t>are included</w:t>
      </w:r>
      <w:r>
        <w:rPr/>
        <w:t xml:space="preserv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for each microalgae,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a description </w:t>
      </w:r>
      <w:r>
        <w:rPr/>
        <w:t>of it</w:t>
      </w:r>
      <w:r>
        <w:rPr/>
        <w:t xml:space="preserve">. Users can access more information about the GO term represented in a specific row by clicking on its identifier to be redirected to the web portal AmiGO </w:t>
      </w:r>
      <w:r>
        <w:rPr>
          <w:position w:val="0"/>
          <w:sz w:val="24"/>
          <w:vertAlign w:val="baseline"/>
        </w:rPr>
        <w:t>(Carbon et al., 2009)</w:t>
      </w:r>
      <w:r>
        <w:rPr/>
        <w:t xml:space="preserve">⁠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w:t>
      </w:r>
      <w:r>
        <w:rPr/>
        <w:t>are used to illustrate</w:t>
      </w:r>
      <w:r>
        <w:rPr/>
        <w:t xml:space="preserve">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w:t>
      </w:r>
      <w:r>
        <w:rPr/>
        <w:t xml:space="preserve"> </w:t>
      </w:r>
      <w:r>
        <w:rPr/>
        <w:t xml:space="preserve">description </w:t>
      </w:r>
      <w:r>
        <w:rPr/>
        <w:t>of it</w:t>
      </w:r>
      <w:r>
        <w:rPr/>
        <w:t xml:space="preserve">.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Cuerpodetexto"/>
        <w:jc w:val="both"/>
        <w:rPr/>
      </w:pPr>
      <w:r>
        <w:rPr/>
        <w:t xml:space="preserve">This analysis mode is selected from the side bar panel in Fig. </w:t>
      </w:r>
      <w:r>
        <w:rPr/>
        <w:t>1</w:t>
      </w:r>
      <w:r>
        <w:rPr/>
        <w:t>6</w:t>
      </w:r>
      <w:r>
        <w:rPr/>
        <w:t xml:space="preserve">-1. </w:t>
      </w:r>
      <w:r>
        <w:rPr/>
        <w:t>T</w:t>
      </w:r>
      <w:r>
        <w:rPr/>
        <w:t xml:space="preserve">heir microalgae interest </w:t>
      </w:r>
      <w:r>
        <w:rPr/>
        <w:t>can be selected</w:t>
      </w:r>
      <w:r>
        <w:rPr/>
        <w:t xml:space="preserve">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6</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6</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microalgae by clicking on the example button (Fig. </w:t>
      </w:r>
      <w:r>
        <w:rPr/>
        <w:t>1</w:t>
      </w:r>
      <w:r>
        <w:rPr/>
        <w:t>6</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r>
    </w:p>
    <w:p>
      <w:pPr>
        <w:pStyle w:val="Ttulo3"/>
        <w:rPr/>
      </w:pPr>
      <w:bookmarkStart w:id="64" w:name="__RefHeading___Toc7564_2649729411"/>
      <w:bookmarkEnd w:id="64"/>
      <w:r>
        <w:rPr/>
        <w:t>C</w:t>
      </w:r>
      <w:r>
        <w:rPr/>
        <w:t xml:space="preserve">ase </w:t>
      </w:r>
      <w:r>
        <w:rPr/>
        <w:t>of study 1: from RNA-seq raw sequencing data to biological processes and pathways.</w:t>
      </w:r>
    </w:p>
    <w:p>
      <w:pPr>
        <w:pStyle w:val="Cuerpodetexto"/>
        <w:rPr/>
      </w:pPr>
      <w:r>
        <w:rPr/>
        <w:t xml:space="preserve">This case of study is based on RNA-seq data </w:t>
      </w:r>
      <w:r>
        <w:rPr/>
        <w:t xml:space="preserve">generated </w:t>
      </w:r>
      <w:r>
        <w:rPr/>
        <w:t>by us</w:t>
      </w:r>
      <w:r>
        <w:rPr/>
        <w:t xml:space="preserve"> and illustrate the generation of relevant information suitable for publication. </w:t>
      </w:r>
      <w:r>
        <w:rPr/>
        <w:t xml:space="preserve">It consists in </w:t>
      </w:r>
      <w:r>
        <w:rPr/>
        <w:t>a</w:t>
      </w:r>
      <w:r>
        <w:rPr/>
        <w:t xml:space="preserve"> RNA-seq stud</w:t>
      </w:r>
      <w:r>
        <w:rPr/>
        <w:t>y</w:t>
      </w:r>
      <w:r>
        <w:rPr/>
        <w:t xml:space="preserve"> carried out using </w:t>
      </w:r>
      <w:r>
        <w:rPr>
          <w:i/>
          <w:iCs/>
        </w:rPr>
        <w:t>Haematococcus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and it</w:t>
      </w:r>
      <w:r>
        <w:rPr/>
        <w:t xml:space="preserve">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 xml:space="preserve">he high-throughput sequencing raw data in fastq format </w:t>
      </w:r>
      <w:r>
        <w:rPr/>
        <w:t>is</w:t>
      </w:r>
      <w:r>
        <w:rPr/>
        <w:t xml:space="preserve"> processed using MARACAS in order to obtain the set of differentially expressed genes using a criterion solely based on a fold-change value of 1.5. T</w:t>
      </w:r>
      <w:r>
        <w:rPr/>
        <w:t>he report produced by MARACAS describe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t>
      </w:r>
      <w:r>
        <w:rPr/>
        <w:t>are</w:t>
      </w:r>
      <w:r>
        <w:rPr/>
        <w:t xml:space="preserv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w:t>
      </w:r>
      <w:r>
        <w:rPr/>
        <w:t>(</w:t>
      </w:r>
      <w:r>
        <w:rPr/>
        <w:t>PCA</w:t>
      </w:r>
      <w:r>
        <w:rPr/>
        <w:t>)</w:t>
      </w:r>
      <w:r>
        <w:rPr/>
        <w:t xml:space="preserve">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w:t>
      </w:r>
      <w:r>
        <w:rPr/>
        <w:t>es</w:t>
      </w:r>
      <w:r>
        <w:rPr/>
        <w:t xml:space="preserve">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a strong repressing effect over the transcriptome with respect to N sufficient conditions,  identif</w:t>
      </w:r>
      <w:r>
        <w:rPr/>
        <w:t>ying</w:t>
      </w:r>
      <w:r>
        <w:rPr/>
        <w:t xml:space="preserve">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w:t>
      </w:r>
      <w:r>
        <w:rPr/>
        <w:t>in the</w:t>
      </w:r>
      <w:r>
        <w:rPr/>
        <w:t xml:space="preserve"> </w:t>
      </w:r>
      <w:r>
        <w:rPr/>
        <w:t xml:space="preserve">studied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w:t>
      </w:r>
      <w:r>
        <w:rPr/>
        <w:t>n</w:t>
      </w:r>
      <w:r>
        <w:rPr/>
        <w:t xml:space="preserve">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 xml:space="preserve">Figure 17-5 </w:t>
      </w:r>
      <w:r>
        <w:rPr/>
        <w:t xml:space="preserve">that </w:t>
      </w:r>
      <w:r>
        <w:rPr/>
        <w:t xml:space="preserve">presents the biological processes enriched in the activated set of genes obtained from </w:t>
      </w:r>
      <w:r>
        <w:rPr/>
        <w:t>the</w:t>
      </w:r>
      <w:r>
        <w:rPr/>
        <w:t xml:space="preserve"> </w:t>
      </w:r>
      <w:r>
        <w:rPr>
          <w:i/>
          <w:iCs/>
        </w:rPr>
        <w:t>Haematococcus</w:t>
      </w:r>
      <w:r>
        <w:rPr/>
        <w:t xml:space="preserve"> RNA-seq study under moderate N limitation experiment. </w:t>
      </w:r>
      <w:r>
        <w:rPr/>
        <w:t>Reduced availability of nitrogen</w:t>
      </w:r>
      <w:r>
        <w:rPr/>
        <w:t xml:space="preserve"> activate</w:t>
      </w:r>
      <w:r>
        <w:rPr/>
        <w:t>s</w:t>
      </w:r>
      <w:r>
        <w:rPr/>
        <w:t xml:space="preserv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cells </w:t>
      </w:r>
      <w:r>
        <w:rPr/>
        <w:t xml:space="preserve">growing </w:t>
      </w:r>
      <w:r>
        <w:rPr/>
        <w:t>under moderate N limitation</w:t>
      </w:r>
      <w:r>
        <w:rPr/>
        <w:t>. Furthermore, a</w:t>
      </w:r>
      <w:r>
        <w:rPr/>
        <w:t xml:space="preserve"> major advance has been made in discerning the underlying control mechanisms </w:t>
      </w:r>
      <w:r>
        <w:rPr/>
        <w:t>by</w:t>
      </w:r>
      <w:r>
        <w:rPr/>
        <w:t xml:space="preserve"> find</w:t>
      </w:r>
      <w:r>
        <w:rPr/>
        <w:t>ing</w:t>
      </w:r>
      <w:r>
        <w:rPr/>
        <w:t xml:space="preserve"> differentially activated </w:t>
      </w:r>
      <w:r>
        <w:rPr/>
        <w:t xml:space="preserve">enzymes </w:t>
      </w:r>
      <w:r>
        <w:rPr/>
        <w:t xml:space="preserve">in astaxanthin biosynthesis </w:t>
      </w:r>
      <w:r>
        <w:rPr/>
        <w:t>pathway.</w:t>
      </w:r>
      <w:r>
        <w:rPr/>
        <w:t xml:space="preserve"> </w:t>
      </w:r>
      <w:r>
        <w:rPr/>
        <w:t>Also, t</w:t>
      </w:r>
      <w:r>
        <w:rPr/>
        <w:t>he i</w:t>
      </w:r>
      <w:r>
        <w:rPr/>
        <w:t xml:space="preserve">dentification of the prevalent DNA sequences in the promoters of </w:t>
      </w:r>
      <w:r>
        <w:rPr/>
        <w:t>these</w:t>
      </w:r>
      <w:r>
        <w:rPr/>
        <w:t xml:space="preserve"> key enzymes </w:t>
      </w:r>
      <w:r>
        <w:rPr/>
        <w:t>is carried out,</w:t>
      </w:r>
      <w:r>
        <w:rPr/>
        <w:t xml:space="preserve"> </w:t>
      </w:r>
      <w:r>
        <w:rPr/>
        <w:t>so c</w:t>
      </w:r>
      <w:r>
        <w:rPr/>
        <w:t xml:space="preserve">ommon transcription factors, </w:t>
      </w:r>
      <w:r>
        <w:rPr/>
        <w:t>as bHLH,</w:t>
      </w:r>
      <w:r>
        <w:rPr/>
        <w:t xml:space="preserve"> possibly regulating these key </w:t>
      </w:r>
      <w:r>
        <w:rPr/>
        <w:t>enzymes</w:t>
      </w:r>
      <w:r>
        <w:rPr/>
        <w:t xml:space="preserve"> in astaxanthin biosynthesis </w:t>
      </w:r>
      <w:r>
        <w:rPr/>
        <w:t>pathway</w:t>
      </w:r>
      <w:r>
        <w:rPr/>
        <w:t xml:space="preserve"> </w:t>
      </w:r>
      <w:r>
        <w:rPr/>
        <w:t>are identified</w:t>
      </w:r>
      <w:r>
        <w:rPr/>
        <w:t xml:space="preserve"> for the first time </w:t>
      </w:r>
      <w:r>
        <w:rPr/>
        <w:t>(CITA PAPER haematococcus)</w:t>
      </w:r>
      <w:r>
        <w:rPr/>
        <w:t xml:space="preserve">. </w:t>
      </w:r>
    </w:p>
    <w:p>
      <w:pPr>
        <w:pStyle w:val="Ttulo3"/>
        <w:rPr/>
      </w:pPr>
      <w:bookmarkStart w:id="65" w:name="__RefHeading___Toc7566_2649729411"/>
      <w:bookmarkEnd w:id="65"/>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xml:space="preserve">, here we show, as an example of how the ALGAEFUN with MARACAS tool works, the re-analysis of raw data from a previously published epigenetic study in </w:t>
      </w:r>
      <w:r>
        <w:rPr>
          <w:i/>
          <w:iCs/>
          <w:sz w:val="24"/>
        </w:rPr>
        <w:t>C</w:t>
      </w:r>
      <w:r>
        <w:rPr>
          <w:i/>
          <w:iCs/>
          <w:sz w:val="24"/>
        </w:rPr>
        <w:t>h</w:t>
      </w:r>
      <w:r>
        <w:rPr>
          <w:i/>
          <w:iCs/>
          <w:sz w:val="24"/>
        </w:rPr>
        <w:t>lam</w:t>
      </w:r>
      <w:r>
        <w:rPr>
          <w:i/>
          <w:iCs/>
          <w:sz w:val="24"/>
        </w:rPr>
        <w:t>ydomonas reinhardtii</w:t>
      </w:r>
      <w:r>
        <w:rPr>
          <w:sz w:val="24"/>
        </w:rPr>
        <w:t>.</w:t>
      </w:r>
    </w:p>
    <w:p>
      <w:pPr>
        <w:pStyle w:val="Cuerpodetexto"/>
        <w:rPr/>
      </w:pPr>
      <w:r>
        <w:rPr>
          <w:sz w:val="24"/>
        </w:rPr>
        <w:t xml:space="preserve">Histone modifications play a central role in gene expression control. </w:t>
      </w:r>
      <w:r>
        <w:rPr>
          <w:sz w:val="24"/>
        </w:rPr>
        <w:t>T</w:t>
      </w:r>
      <w:r>
        <w:rPr>
          <w:sz w:val="24"/>
        </w:rPr>
        <w:t xml:space="preserve">he genome-wide distribution of the repressive mark H3K27me3 </w:t>
      </w:r>
      <w:r>
        <w:rPr>
          <w:sz w:val="24"/>
        </w:rPr>
        <w:t>has been</w:t>
      </w:r>
      <w:r>
        <w:rPr>
          <w:sz w:val="24"/>
        </w:rPr>
        <w:t xml:space="preserve">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as previously described, t</w:t>
      </w:r>
      <w:r>
        <w:rPr>
          <w:sz w:val="24"/>
        </w:rPr>
        <w:t xml:space="preserve">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w:t>
      </w:r>
      <w:r>
        <w:rPr>
          <w:sz w:val="24"/>
        </w:rPr>
        <w:t xml:space="preserve"> </w:t>
      </w:r>
      <w:r>
        <w:rPr>
          <w:sz w:val="24"/>
        </w:rPr>
        <w:t>are uploaded in ALGAEFUN</w:t>
      </w:r>
      <w:r>
        <w:rPr>
          <w:sz w:val="24"/>
        </w:rPr>
        <w:t xml:space="preserve">. </w:t>
      </w:r>
      <w:r>
        <w:rPr>
          <w:sz w:val="24"/>
        </w:rPr>
        <w:t>T</w:t>
      </w:r>
      <w:r>
        <w:rPr>
          <w:sz w:val="24"/>
        </w:rPr>
        <w:t xml:space="preserve">he region </w:t>
      </w:r>
      <w:r>
        <w:rPr>
          <w:sz w:val="24"/>
        </w:rPr>
        <w:t>of</w:t>
      </w:r>
      <w:r>
        <w:rPr>
          <w:sz w:val="24"/>
        </w:rPr>
        <w:t xml:space="preserve"> two kilobases around the TSS </w:t>
      </w:r>
      <w:r>
        <w:rPr>
          <w:sz w:val="24"/>
        </w:rPr>
        <w:t>is</w:t>
      </w:r>
      <w:r>
        <w:rPr>
          <w:sz w:val="24"/>
        </w:rPr>
        <w:t xml:space="preserve"> considered as gene promoter</w:t>
      </w:r>
      <w:r>
        <w:rPr>
          <w:sz w:val="24"/>
        </w:rPr>
        <w:t xml:space="preserve"> and all the gene features </w:t>
      </w:r>
      <w:r>
        <w:rPr>
          <w:sz w:val="24"/>
        </w:rPr>
        <w:t>are</w:t>
      </w:r>
      <w:r>
        <w:rPr>
          <w:sz w:val="24"/>
        </w:rPr>
        <w:t xml:space="preserve"> selected</w:t>
      </w:r>
      <w:r>
        <w:rPr>
          <w:sz w:val="24"/>
        </w:rPr>
        <w:t xml:space="preserve">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t>
      </w:r>
      <w:r>
        <w:rPr>
          <w:sz w:val="24"/>
        </w:rPr>
        <w:t>A total of</w:t>
      </w:r>
      <w:r>
        <w:rPr>
          <w:sz w:val="24"/>
        </w:rPr>
        <w:t xml:space="preserve"> 11,558 H3K4me3 marked genes </w:t>
      </w:r>
      <w:r>
        <w:rPr>
          <w:sz w:val="24"/>
        </w:rPr>
        <w:t>are identified</w:t>
      </w:r>
      <w:r>
        <w:rPr>
          <w:sz w:val="24"/>
        </w:rPr>
        <w:t xml:space="preserve">. Graphs representing the distribution of the genomic loci overlapping different gene features </w:t>
      </w:r>
      <w:r>
        <w:rPr>
          <w:sz w:val="24"/>
        </w:rPr>
        <w:t>(Fig. 18-a)</w:t>
      </w:r>
      <w:r>
        <w:rPr>
          <w:sz w:val="24"/>
        </w:rPr>
        <w:t xml:space="preserve"> and the </w:t>
      </w:r>
      <w:r>
        <w:rPr>
          <w:color w:val="C9211E"/>
          <w:sz w:val="24"/>
        </w:rPr>
        <w:t xml:space="preserve">distribution </w:t>
      </w:r>
      <w:r>
        <w:rPr>
          <w:color w:val="C9211E"/>
          <w:sz w:val="24"/>
        </w:rPr>
        <w:t xml:space="preserve">of </w:t>
      </w:r>
      <w:r>
        <w:rPr>
          <w:color w:val="C9211E"/>
          <w:sz w:val="24"/>
        </w:rPr>
        <w:t xml:space="preserve">upstream and downstream </w:t>
      </w:r>
      <w:r>
        <w:rPr>
          <w:color w:val="C9211E"/>
          <w:sz w:val="24"/>
        </w:rPr>
        <w:t>signal around</w:t>
      </w:r>
      <w:r>
        <w:rPr>
          <w:color w:val="C9211E"/>
          <w:sz w:val="24"/>
        </w:rPr>
        <w:t xml:space="preserve"> TSS </w:t>
      </w:r>
      <w:r>
        <w:rPr>
          <w:color w:val="C9211E"/>
          <w:sz w:val="24"/>
        </w:rPr>
        <w:t>and TES</w:t>
      </w:r>
      <w:r>
        <w:rPr>
          <w:color w:val="C9211E"/>
          <w:sz w:val="24"/>
        </w:rPr>
        <w:t xml:space="preserve"> are also represented</w:t>
      </w:r>
      <w:r>
        <w:rPr>
          <w:sz w:val="24"/>
        </w:rPr>
        <w:t xml:space="preserve">. In agreement with </w:t>
      </w:r>
      <w:r>
        <w:rPr>
          <w:sz w:val="24"/>
        </w:rPr>
        <w:t xml:space="preserve">the </w:t>
      </w:r>
      <w:r>
        <w:rPr>
          <w:sz w:val="24"/>
        </w:rPr>
        <w:t xml:space="preserve">previously published results, </w:t>
      </w:r>
      <w:r>
        <w:rPr>
          <w:sz w:val="24"/>
        </w:rPr>
        <w:t>the</w:t>
      </w:r>
      <w:r>
        <w:rPr>
          <w:sz w:val="24"/>
        </w:rPr>
        <w:t xml:space="preserve">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6" w:name="__RefHeading___Toc7568_2649729411"/>
      <w:bookmarkEnd w:id="66"/>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w:t>
      </w:r>
      <w:r>
        <w:rPr>
          <w:i/>
          <w:iCs/>
        </w:rPr>
        <w:t>Chlamydomonas reinhardtii</w:t>
      </w:r>
      <w:r>
        <w:rPr/>
        <w:t xml:space="preserve">, researchers can find several online tools to functionally annotate set of genes, such as Algal Functional Annotation Tool  </w:t>
      </w:r>
      <w:r>
        <w:rPr>
          <w:color w:val="C9211E"/>
          <w:highlight w:val="yellow"/>
        </w:rPr>
        <w:t>(tilde en lópez!!)</w:t>
      </w:r>
      <w:r>
        <w:rPr/>
        <w:t xml:space="preserve">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w:t>
      </w:r>
      <w:r>
        <w:rPr>
          <w:highlight w:val="yellow"/>
        </w:rPr>
        <w:t xml:space="preserve">Definitely, </w:t>
      </w:r>
      <w:r>
        <w:rPr>
          <w:highlight w:val="yellow"/>
        </w:rPr>
        <w:t>ALGAEFUN with MARACAS</w:t>
      </w:r>
      <w:r>
        <w:rPr>
          <w:highlight w:val="yellow"/>
        </w:rPr>
        <w:t xml:space="preserve"> has facilitate</w:t>
      </w:r>
      <w:r>
        <w:rPr>
          <w:highlight w:val="yellow"/>
        </w:rPr>
        <w:t>d</w:t>
      </w:r>
      <w:r>
        <w:rPr>
          <w:highlight w:val="yellow"/>
        </w:rPr>
        <w:t xml:space="preserve"> the progress of </w:t>
      </w:r>
      <w:r>
        <w:rPr>
          <w:highlight w:val="yellow"/>
        </w:rPr>
        <w:t>my</w:t>
      </w:r>
      <w:r>
        <w:rPr>
          <w:highlight w:val="yellow"/>
        </w:rPr>
        <w:t xml:space="preserve"> doctoral work as well as motivate</w:t>
      </w:r>
      <w:r>
        <w:rPr>
          <w:highlight w:val="yellow"/>
        </w:rPr>
        <w:t>d</w:t>
      </w:r>
      <w:r>
        <w:rPr>
          <w:highlight w:val="yellow"/>
        </w:rPr>
        <w:t xml:space="preserve"> studies of molecular biology of systems in our laboratory with important contributions to the </w:t>
      </w:r>
      <w:r>
        <w:rPr>
          <w:highlight w:val="yellow"/>
        </w:rPr>
        <w:t>field</w:t>
      </w:r>
      <w:r>
        <w:rPr>
          <w:highlight w:val="yellow"/>
        </w:rPr>
        <w:t xml:space="preserve">. </w:t>
      </w:r>
      <w:r>
        <w:rPr>
          <w:highlight w:val="yellow"/>
        </w:rPr>
        <w:t>Since m</w:t>
      </w:r>
      <w:r>
        <w:rPr>
          <w:highlight w:val="yellow"/>
        </w:rPr>
        <w:t xml:space="preserve">olecular systems biology has much to contribute to microalgae research, </w:t>
      </w:r>
      <w:r>
        <w:rPr>
          <w:highlight w:val="yellow"/>
        </w:rPr>
        <w:t>w</w:t>
      </w:r>
      <w:r>
        <w:rPr>
          <w:highlight w:val="yellow"/>
        </w:rPr>
        <w:t xml:space="preserve">e hope that </w:t>
      </w:r>
      <w:r>
        <w:rPr>
          <w:highlight w:val="yellow"/>
        </w:rPr>
        <w:t>ALGAEFUN with MARACAS</w:t>
      </w:r>
      <w:r>
        <w:rPr>
          <w:highlight w:val="yellow"/>
        </w:rPr>
        <w:t xml:space="preserve"> will reach the hands of many research groups and will be as useful to them as it has been to us.  </w:t>
      </w:r>
      <w:r>
        <w:rPr>
          <w:highlight w:val="yellow"/>
        </w:rPr>
        <w:t>(</w:t>
      </w:r>
      <w:r>
        <w:rPr>
          <w:b/>
          <w:bCs/>
          <w:highlight w:val="yellow"/>
        </w:rPr>
        <w:t>DISCUTIR SI NO PEGA EN ESTO EN UNA TESIS)</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7" w:name="__RefHeading___Toc11039_646972261"/>
      <w:bookmarkEnd w:id="67"/>
      <w:r>
        <w:rPr/>
        <w:t>Chapter 2: Transcript</w:t>
      </w:r>
      <w:r>
        <w:rPr/>
        <w:t>omic</w:t>
      </w:r>
      <w:r>
        <w:rPr/>
        <w:t xml:space="preserve">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8" w:name="__RefHeading___Toc11041_646972261"/>
      <w:bookmarkEnd w:id="68"/>
      <w:r>
        <w:rPr/>
        <w:t xml:space="preserve">Transcriptomic characterization of diurnal rhythmic expression </w:t>
      </w:r>
      <w:r>
        <w:rPr/>
        <w:t>profiles</w:t>
      </w:r>
    </w:p>
    <w:p>
      <w:pPr>
        <w:pStyle w:val="Ttulo4"/>
        <w:rPr/>
      </w:pPr>
      <w:bookmarkStart w:id="69" w:name="__RefHeading___Toc11043_646972261"/>
      <w:bookmarkEnd w:id="69"/>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0" w:name="__RefHeading___Toc11045_646972261"/>
      <w:bookmarkEnd w:id="70"/>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1" w:name="__RefHeading___Toc11047_646972261"/>
      <w:bookmarkEnd w:id="71"/>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r>
        <w:rPr/>
        <w:t xml:space="preserve">Gene expression profiles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2" w:name="__RefHeading___Toc14792_1371221409"/>
      <w:bookmarkEnd w:id="72"/>
      <w:r>
        <w:rPr/>
        <w:t xml:space="preserve">Transcriptomic characterization of </w:t>
      </w:r>
      <w:r>
        <w:rPr/>
        <w:t>seasonal</w:t>
      </w:r>
      <w:r>
        <w:rPr/>
        <w:t xml:space="preserve">  </w:t>
      </w:r>
      <w:r>
        <w:rPr>
          <w:b/>
          <w:bCs/>
        </w:rPr>
        <w:t>effects over gene expression profiles</w:t>
      </w:r>
    </w:p>
    <w:p>
      <w:pPr>
        <w:pStyle w:val="Ttulo4"/>
        <w:rPr/>
      </w:pPr>
      <w:bookmarkStart w:id="73" w:name="__RefHeading___Toc14794_1371221409"/>
      <w:bookmarkEnd w:id="73"/>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4" w:name="__RefHeading___Toc14796_1371221409"/>
      <w:bookmarkEnd w:id="74"/>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5" w:name="__RefHeading___Toc18380_718962469"/>
      <w:bookmarkEnd w:id="75"/>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w:t>
      </w:r>
      <w:r>
        <w:rPr>
          <w:i/>
          <w:iCs/>
        </w:rPr>
        <w:t>Ostreococcus</w:t>
      </w:r>
      <w:r>
        <w:rPr/>
        <w:t xml:space="preserve"> under each photoperiod </w:t>
      </w:r>
      <w:r>
        <w:rPr/>
        <w:t>is</w:t>
      </w:r>
      <w:r>
        <w:rPr/>
        <w:t xml:space="preserve"> illustrated in Fig. 27.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45020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450205"/>
                        </a:xfrm>
                        <a:prstGeom prst="rect"/>
                      </wps:spPr>
                      <wps:txbx>
                        <w:txbxContent>
                          <w:p>
                            <w:pPr>
                              <w:pStyle w:val="Figure"/>
                              <w:spacing w:before="120" w:after="120"/>
                              <w:rPr/>
                            </w:pPr>
                            <w:r>
                              <w:rPr/>
                              <w:drawing>
                                <wp:inline distT="0" distB="0" distL="0" distR="0">
                                  <wp:extent cx="6151880" cy="3770630"/>
                                  <wp:effectExtent l="0" t="0" r="0" b="0"/>
                                  <wp:docPr id="8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29.1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8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76" w:name="__RefHeading___Toc14552_2446877690"/>
      <w:bookmarkEnd w:id="76"/>
      <w:r>
        <w:rPr/>
        <w:t xml:space="preserve">Chapter 3: Proteomic analysis of diurnal and seasonal cycles in </w:t>
      </w:r>
      <w:r>
        <w:rPr>
          <w:i/>
          <w:iCs/>
        </w:rPr>
        <w:t>Ostreococcus tauri</w:t>
      </w:r>
    </w:p>
    <w:p>
      <w:pPr>
        <w:pStyle w:val="Cuerpodetexto"/>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Cuerpodetexto"/>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1" allowOverlap="1" relativeHeight="60">
                <wp:simplePos x="0" y="0"/>
                <wp:positionH relativeFrom="column">
                  <wp:posOffset>-50800</wp:posOffset>
                </wp:positionH>
                <wp:positionV relativeFrom="paragraph">
                  <wp:posOffset>-45720</wp:posOffset>
                </wp:positionV>
                <wp:extent cx="6151880" cy="5607050"/>
                <wp:effectExtent l="0" t="0" r="0" b="0"/>
                <wp:wrapTopAndBottom/>
                <wp:docPr id="85" name="Marco28"/>
                <a:graphic xmlns:a="http://schemas.openxmlformats.org/drawingml/2006/main">
                  <a:graphicData uri="http://schemas.microsoft.com/office/word/2010/wordprocessingShape">
                    <wps:wsp>
                      <wps:cNvSpPr txBox="1"/>
                      <wps:spPr>
                        <a:xfrm>
                          <a:off x="0" y="0"/>
                          <a:ext cx="6151880" cy="5607050"/>
                        </a:xfrm>
                        <a:prstGeom prst="rect"/>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style="position:absolute;margin-left:0pt;margin-top:0pt;width:481.15pt;height:372.4pt;mso-position-vertical:top" type="shapetype_75">
                            <v:imagedata r:id="rId35" o:detectmouseclick="t"/>
                            <w10:wrap type="none"/>
                            <v:stroke color="#3465a4" joinstyle="round" endcap="flat"/>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1" allowOverlap="1" relativeHeight="61">
                <wp:simplePos x="0" y="0"/>
                <wp:positionH relativeFrom="column">
                  <wp:posOffset>0</wp:posOffset>
                </wp:positionH>
                <wp:positionV relativeFrom="paragraph">
                  <wp:posOffset>635</wp:posOffset>
                </wp:positionV>
                <wp:extent cx="6111875" cy="4730750"/>
                <wp:effectExtent l="0" t="0" r="0" b="0"/>
                <wp:wrapTopAndBottom/>
                <wp:docPr id="87" name="Forma1"/>
                <a:graphic xmlns:a="http://schemas.openxmlformats.org/drawingml/2006/main">
                  <a:graphicData uri="http://schemas.openxmlformats.org/drawingml/2006/picture">
                    <pic:pic xmlns:pic="http://schemas.openxmlformats.org/drawingml/2006/picture">
                      <pic:nvPicPr>
                        <pic:cNvPr id="0" name="Forma1" descr=""/>
                        <pic:cNvPicPr/>
                      </pic:nvPicPr>
                      <pic:blipFill>
                        <a:blip r:embed="rId35"/>
                        <a:stretch/>
                      </pic:blipFill>
                      <pic:spPr>
                        <a:xfrm>
                          <a:off x="0" y="0"/>
                          <a:ext cx="6111360" cy="4730040"/>
                        </a:xfrm>
                        <a:prstGeom prst="rect">
                          <a:avLst/>
                        </a:prstGeom>
                        <a:ln>
                          <a:noFill/>
                        </a:ln>
                      </pic:spPr>
                    </pic:pic>
                  </a:graphicData>
                </a:graphic>
              </wp:anchor>
            </w:drawing>
          </mc:Choice>
          <mc:Fallback>
            <w:pict>
              <v:shape id="shape_0" ID="Forma1" stroked="f" style="position:absolute;margin-left:0pt;margin-top:0pt;width:481.15pt;height:372.4pt;mso-position-vertical:top" type="shapetype_75">
                <v:imagedata r:id="rId35" o:detectmouseclick="t"/>
                <w10:wrap type="none"/>
                <v:stroke color="#3465a4" joinstyle="round" endcap="flat"/>
              </v:shape>
            </w:pict>
          </mc:Fallback>
        </mc:AlternateContent>
      </w:r>
    </w:p>
    <w:p>
      <w:pPr>
        <w:pStyle w:val="Cuerpodetexto"/>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Cuerpodetexto"/>
        <w:rPr>
          <w:i w:val="false"/>
          <w:i w:val="false"/>
          <w:iCs w:val="false"/>
        </w:rPr>
      </w:pPr>
      <w:r>
        <w:rPr>
          <w:i w:val="false"/>
          <w:iCs w:val="false"/>
        </w:rPr>
        <w:t>I</w:t>
      </w:r>
      <w:r>
        <w:rPr>
          <w:i w:val="false"/>
          <w:iCs w:val="false"/>
        </w:rPr>
        <w:t xml:space="preserve">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1" allowOverlap="1" relativeHeight="62">
                <wp:simplePos x="0" y="0"/>
                <wp:positionH relativeFrom="column">
                  <wp:posOffset>-34925</wp:posOffset>
                </wp:positionH>
                <wp:positionV relativeFrom="paragraph">
                  <wp:posOffset>80010</wp:posOffset>
                </wp:positionV>
                <wp:extent cx="6104255" cy="7193280"/>
                <wp:effectExtent l="0" t="0" r="0" b="0"/>
                <wp:wrapTopAndBottom/>
                <wp:docPr id="88" name="Marco29"/>
                <a:graphic xmlns:a="http://schemas.openxmlformats.org/drawingml/2006/main">
                  <a:graphicData uri="http://schemas.microsoft.com/office/word/2010/wordprocessingShape">
                    <wps:wsp>
                      <wps:cNvSpPr txBox="1"/>
                      <wps:spPr>
                        <a:xfrm>
                          <a:off x="0" y="0"/>
                          <a:ext cx="6104255" cy="7193280"/>
                        </a:xfrm>
                        <a:prstGeom prst="rect"/>
                      </wps:spPr>
                      <wps:txbx>
                        <w:txbxContent>
                          <w:p>
                            <w:pPr>
                              <w:pStyle w:val="Figura"/>
                              <w:spacing w:before="120" w:after="120"/>
                              <w:rPr/>
                            </w:pPr>
                            <w:r>
                              <w:rPr/>
                              <w:drawing>
                                <wp:inline distT="0" distB="0" distL="0" distR="0">
                                  <wp:extent cx="6104255" cy="5072380"/>
                                  <wp:effectExtent l="0" t="0" r="0" b="0"/>
                                  <wp:docPr id="8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Cuerpodetexto"/>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Cuerpodetexto"/>
        <w:rPr>
          <w:i w:val="false"/>
          <w:i w:val="false"/>
          <w:iCs w:val="false"/>
        </w:rPr>
      </w:pPr>
      <w:r>
        <w:rPr>
          <w:i w:val="false"/>
          <w:iCs w:val="false"/>
        </w:rPr>
      </w:r>
    </w:p>
    <w:p>
      <w:pPr>
        <w:pStyle w:val="Ttulo3"/>
        <w:rPr/>
      </w:pPr>
      <w:bookmarkStart w:id="77" w:name="__RefHeading___Toc14669_743070878"/>
      <w:bookmarkEnd w:id="77"/>
      <w:r>
        <w:rPr/>
        <w:t>Proteomic</w:t>
      </w:r>
      <w:r>
        <w:rPr/>
        <w:t xml:space="preserve"> characterization of diurnal rhythmic </w:t>
      </w:r>
      <w:r>
        <w:rPr/>
        <w:t>abundance</w:t>
      </w:r>
      <w:r>
        <w:rPr/>
        <w:t xml:space="preserve"> profiles</w:t>
      </w:r>
    </w:p>
    <w:p>
      <w:pPr>
        <w:pStyle w:val="Ttulo4"/>
        <w:rPr/>
      </w:pPr>
      <w:bookmarkStart w:id="78" w:name="__RefHeading___Toc14671_743070878"/>
      <w:bookmarkEnd w:id="78"/>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Cuerpodetexto"/>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Cuerpodetexto"/>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5589905"/>
                <wp:effectExtent l="0" t="0" r="0" b="0"/>
                <wp:wrapSquare wrapText="largest"/>
                <wp:docPr id="91" name="Marco30"/>
                <a:graphic xmlns:a="http://schemas.openxmlformats.org/drawingml/2006/main">
                  <a:graphicData uri="http://schemas.microsoft.com/office/word/2010/wordprocessingShape">
                    <wps:wsp>
                      <wps:cNvSpPr txBox="1"/>
                      <wps:spPr>
                        <a:xfrm>
                          <a:off x="0" y="0"/>
                          <a:ext cx="6120130" cy="5589905"/>
                        </a:xfrm>
                        <a:prstGeom prst="rect"/>
                      </wps:spPr>
                      <wps:txbx>
                        <w:txbxContent>
                          <w:p>
                            <w:pPr>
                              <w:pStyle w:val="Figure"/>
                              <w:spacing w:before="120" w:after="120"/>
                              <w:rPr/>
                            </w:pPr>
                            <w:r>
                              <w:rPr/>
                              <w:drawing>
                                <wp:inline distT="0" distB="0" distL="0" distR="0">
                                  <wp:extent cx="6120130" cy="4012565"/>
                                  <wp:effectExtent l="0" t="0" r="0" b="0"/>
                                  <wp:docPr id="9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9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Cuerpodetexto"/>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Cuerpodetexto"/>
        <w:rPr>
          <w:i w:val="false"/>
          <w:i w:val="false"/>
          <w:iCs w:val="false"/>
          <w:color w:val="000000"/>
        </w:rPr>
      </w:pPr>
      <w:r>
        <w:rPr>
          <w:i w:val="false"/>
          <w:iCs w:val="false"/>
          <w:color w:val="000000"/>
        </w:rPr>
      </w:r>
    </w:p>
    <w:p>
      <w:pPr>
        <w:pStyle w:val="Ttulo3"/>
        <w:rPr/>
      </w:pPr>
      <w:bookmarkStart w:id="79" w:name="__RefHeading___Toc14673_743070878"/>
      <w:bookmarkEnd w:id="79"/>
      <w:r>
        <w:rPr/>
        <w:t>Proteom</w:t>
      </w:r>
      <w:r>
        <w:rPr/>
        <w:t>ic</w:t>
      </w:r>
      <w:r>
        <w:rPr/>
        <w:t xml:space="preserve"> characterization of seasonal effects over the </w:t>
      </w:r>
      <w:r>
        <w:rPr/>
        <w:t>protein abundance profiles</w:t>
      </w:r>
    </w:p>
    <w:p>
      <w:pPr>
        <w:pStyle w:val="Ttulo4"/>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Cuerpodetexto"/>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Cuerpodetexto"/>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Cuerpodetexto"/>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Cuerpodetexto"/>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67">
                <wp:simplePos x="0" y="0"/>
                <wp:positionH relativeFrom="column">
                  <wp:posOffset>20955</wp:posOffset>
                </wp:positionH>
                <wp:positionV relativeFrom="paragraph">
                  <wp:posOffset>161290</wp:posOffset>
                </wp:positionV>
                <wp:extent cx="5956935" cy="5135880"/>
                <wp:effectExtent l="0" t="0" r="0" b="0"/>
                <wp:wrapSquare wrapText="largest"/>
                <wp:docPr id="94" name="Marco31"/>
                <a:graphic xmlns:a="http://schemas.openxmlformats.org/drawingml/2006/main">
                  <a:graphicData uri="http://schemas.microsoft.com/office/word/2010/wordprocessingShape">
                    <wps:wsp>
                      <wps:cNvSpPr txBox="1"/>
                      <wps:spPr>
                        <a:xfrm>
                          <a:off x="0" y="0"/>
                          <a:ext cx="5956935" cy="5135880"/>
                        </a:xfrm>
                        <a:prstGeom prst="rect"/>
                      </wps:spPr>
                      <wps:txbx>
                        <w:txbxContent>
                          <w:p>
                            <w:pPr>
                              <w:pStyle w:val="Figure"/>
                              <w:spacing w:before="120" w:after="120"/>
                              <w:rPr/>
                            </w:pPr>
                            <w:r>
                              <w:rPr/>
                              <w:drawing>
                                <wp:inline distT="0" distB="0" distL="0" distR="0">
                                  <wp:extent cx="5956935" cy="4008120"/>
                                  <wp:effectExtent l="0" t="0" r="0" b="0"/>
                                  <wp:docPr id="9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9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Cuerpodetexto"/>
        <w:rPr>
          <w:i w:val="false"/>
          <w:i w:val="false"/>
          <w:iCs w:val="false"/>
        </w:rPr>
      </w:pPr>
      <w:r>
        <w:rPr>
          <w:i w:val="false"/>
          <w:iCs w:val="false"/>
        </w:rPr>
      </w:r>
    </w:p>
    <w:p>
      <w:pPr>
        <w:pStyle w:val="Ttulo4"/>
        <w:rPr/>
      </w:pPr>
      <w:bookmarkStart w:id="81" w:name="__RefHeading___Toc14677_743070878"/>
      <w:bookmarkEnd w:id="81"/>
      <w:r>
        <w:rPr/>
        <w:t xml:space="preserve">Phase offsets between genes and proteins </w:t>
      </w:r>
      <w:r>
        <w:rPr/>
        <w:t>involved in the same biological process</w:t>
      </w:r>
      <w:r>
        <w:rPr/>
        <w:t xml:space="preserve"> are </w:t>
      </w:r>
      <w:r>
        <w:rPr/>
        <w:t>adjusted</w:t>
      </w:r>
      <w:r>
        <w:rPr/>
        <w:t xml:space="preserve"> by seasons</w:t>
      </w:r>
    </w:p>
    <w:p>
      <w:pPr>
        <w:pStyle w:val="Cuerpodetexto"/>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Cuerpodetexto"/>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Cuerpodetexto"/>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Cuerpodetexto"/>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7174865"/>
                <wp:effectExtent l="0" t="0" r="0" b="0"/>
                <wp:wrapSquare wrapText="largest"/>
                <wp:docPr id="97" name="Marco32"/>
                <a:graphic xmlns:a="http://schemas.openxmlformats.org/drawingml/2006/main">
                  <a:graphicData uri="http://schemas.microsoft.com/office/word/2010/wordprocessingShape">
                    <wps:wsp>
                      <wps:cNvSpPr txBox="1"/>
                      <wps:spPr>
                        <a:xfrm>
                          <a:off x="0" y="0"/>
                          <a:ext cx="6120130" cy="7174865"/>
                        </a:xfrm>
                        <a:prstGeom prst="rect"/>
                      </wps:spPr>
                      <wps:txbx>
                        <w:txbxContent>
                          <w:p>
                            <w:pPr>
                              <w:pStyle w:val="Figure"/>
                              <w:spacing w:before="120" w:after="120"/>
                              <w:rPr/>
                            </w:pPr>
                            <w:r>
                              <w:rPr/>
                              <w:drawing>
                                <wp:inline distT="0" distB="0" distL="0" distR="0">
                                  <wp:extent cx="6120130" cy="4195445"/>
                                  <wp:effectExtent l="0" t="0" r="0" b="0"/>
                                  <wp:docPr id="98"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99"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Cuerpodetexto"/>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Cuerpodetexto"/>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Cuerpodetexto"/>
        <w:rPr>
          <w:i w:val="false"/>
          <w:i w:val="false"/>
          <w:iCs w:val="false"/>
          <w:color w:val="000000"/>
        </w:rPr>
      </w:pPr>
      <w:r>
        <w:rPr>
          <w:i w:val="false"/>
          <w:iCs w:val="false"/>
          <w:color w:val="000000"/>
        </w:rPr>
        <w:t xml:space="preserve">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82" w:name="__RefHeading___Toc373642_1277666029"/>
      <w:bookmarkEnd w:id="82"/>
      <w:r>
        <w:rPr/>
        <w:t xml:space="preserve">Chapter 4: </w:t>
      </w:r>
      <w:r>
        <w:rPr/>
        <w:t>Diurnal and seasonal m</w:t>
      </w:r>
      <w:r>
        <w:rPr/>
        <w:t xml:space="preserve">ulti-omic integration with physiological </w:t>
      </w:r>
      <w:r>
        <w:rPr/>
        <w:t>data</w:t>
      </w:r>
      <w:r>
        <w:rPr/>
        <w:t>.</w:t>
      </w:r>
    </w:p>
    <w:p>
      <w:pPr>
        <w:pStyle w:val="Cuerpodetexto"/>
        <w:rPr/>
      </w:pPr>
      <w:r>
        <w:rPr/>
        <w:t xml:space="preserve">In the last two chapters, biological rhythms described by proteins and mRNAs have been deeply </w:t>
      </w:r>
      <w:r>
        <w:rPr/>
        <w:t>analyzed and discussed</w:t>
      </w:r>
      <w:r>
        <w:rPr/>
        <w:t xml:space="preserve">. One of the main results has been the temporal offset observed between </w:t>
      </w:r>
      <w:r>
        <w:rPr/>
        <w:t>transcripts and proteins</w:t>
      </w:r>
      <w:r>
        <w:rPr/>
        <w:t xml:space="preserve">, which has shown the relevance of multi-omic integration to unveil the complete molecular mechanisms of interest. Since </w:t>
      </w:r>
      <w:r>
        <w:rPr/>
        <w:t>it</w:t>
      </w:r>
      <w:r>
        <w:rPr/>
        <w:t xml:space="preserve"> is the main goal of this thesis, the integration of physiological measurements with multi-omic data is presented as the final </w:t>
      </w:r>
      <w:r>
        <w:rPr/>
        <w:t>step</w:t>
      </w:r>
      <w:r>
        <w:rPr/>
        <w:t xml:space="preserve"> to deeply understand how biological processes are regulated by diurnal and seasonal cycles. </w:t>
      </w:r>
    </w:p>
    <w:p>
      <w:pPr>
        <w:pStyle w:val="Ttulo3"/>
        <w:rPr/>
      </w:pPr>
      <w:bookmarkStart w:id="83" w:name="__RefHeading___Toc373644_1277666029"/>
      <w:bookmarkEnd w:id="83"/>
      <w:r>
        <w:rPr/>
        <w:t xml:space="preserve">Cell Division Cycle </w:t>
      </w:r>
      <w:r>
        <w:rPr/>
        <w:t xml:space="preserve">(CDC) of </w:t>
      </w:r>
      <w:r>
        <w:rPr>
          <w:i/>
          <w:iCs/>
        </w:rPr>
        <w:t xml:space="preserve">Ostreococcus </w:t>
      </w:r>
      <w:r>
        <w:rPr>
          <w:i/>
          <w:iCs/>
        </w:rPr>
        <w:t>tauri</w:t>
      </w:r>
      <w:r>
        <w:rPr>
          <w:i/>
          <w:iCs/>
        </w:rPr>
        <w:t xml:space="preserve"> </w:t>
      </w:r>
      <w:r>
        <w:rPr>
          <w:i w:val="false"/>
          <w:iCs w:val="false"/>
        </w:rPr>
        <w:t>under diurnal and seasonal cycles</w:t>
      </w:r>
    </w:p>
    <w:p>
      <w:pPr>
        <w:pStyle w:val="Cuerpodetexto"/>
        <w:rPr/>
      </w:pPr>
      <w:r>
        <w:rPr>
          <w:i w:val="false"/>
          <w:iCs w:val="false"/>
        </w:rPr>
        <w:t>Cell division cycle is a biological process that controls the proliferation of cells (from unicellular organisms division to tissue renewal</w:t>
      </w:r>
      <w:r>
        <w:rPr>
          <w:i w:val="false"/>
          <w:iCs w:val="false"/>
        </w:rPr>
        <w:t xml:space="preserve">) and it is highly conserved through eukaryotes. </w:t>
      </w:r>
      <w:r>
        <w:rPr>
          <w:i w:val="false"/>
          <w:iCs w:val="false"/>
        </w:rPr>
        <w:t xml:space="preserve">The influence of diurnal cycles upon cell division have been studied in a wide range of phyla, </w:t>
      </w:r>
      <w:r>
        <w:rPr>
          <w:i w:val="false"/>
          <w:iCs w:val="false"/>
        </w:rPr>
        <w:t xml:space="preserve">from plants and microalgae </w:t>
      </w:r>
      <w:r>
        <w:rPr>
          <w:i w:val="false"/>
          <w:iCs w:val="false"/>
        </w:rPr>
        <w:t xml:space="preserve">like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to mice and humans </w:t>
      </w:r>
      <w:r>
        <w:rPr>
          <w:i w:val="false"/>
          <w:iCs w:val="false"/>
          <w:position w:val="0"/>
          <w:sz w:val="24"/>
          <w:vertAlign w:val="baseline"/>
        </w:rPr>
        <w:t>(Fu et al., 2005; Matsuo et al., 2003)</w:t>
      </w:r>
      <w:r>
        <w:rPr>
          <w:i w:val="false"/>
          <w:iCs w:val="false"/>
        </w:rPr>
        <w:t xml:space="preserve">⁠. </w:t>
      </w:r>
      <w:r>
        <w:rPr>
          <w:i w:val="false"/>
          <w:iCs w:val="false"/>
        </w:rPr>
        <w:t xml:space="preserve">However, the confirmation that circadian regulation controls cell division has been a controversy topic in </w:t>
      </w:r>
      <w:r>
        <w:rPr>
          <w:i w:val="false"/>
          <w:iCs w:val="false"/>
        </w:rPr>
        <w:t>some organisms, such as</w:t>
      </w:r>
      <w:r>
        <w:rPr>
          <w:i w:val="false"/>
          <w:iCs w:val="false"/>
        </w:rPr>
        <w:t xml:space="preserve"> one of the main microalgae model organisms, </w:t>
      </w:r>
      <w:r>
        <w:rPr>
          <w:i/>
          <w:iCs/>
        </w:rPr>
        <w:t>Chlamydomonas reinhardtii.</w:t>
      </w:r>
      <w:r>
        <w:rPr>
          <w:i w:val="false"/>
          <w:iCs w:val="false"/>
        </w:rPr>
        <w:t xml:space="preserve"> </w:t>
      </w:r>
      <w:r>
        <w:rPr>
          <w:i w:val="false"/>
          <w:iCs w:val="false"/>
        </w:rPr>
        <w:t xml:space="preserve">While some studies concluded that cell division cycle of this microalgae was under circadian regulation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highlight w:val="white"/>
          <w:u w:val="none"/>
          <w:effect w:val="none"/>
        </w:rPr>
        <w:t>⁠</w:t>
      </w:r>
      <w:r>
        <w:rPr>
          <w:i w:val="false"/>
          <w:iCs w:val="false"/>
        </w:rPr>
        <w:t xml:space="preserve">, some other concluded that the daily periodicity observed was caused by a cyclic energy status linked to </w:t>
      </w:r>
      <w:r>
        <w:rPr>
          <w:i w:val="false"/>
          <w:iCs w:val="false"/>
        </w:rPr>
        <w:t>the</w:t>
      </w:r>
      <w:r>
        <w:rPr>
          <w:i w:val="false"/>
          <w:iCs w:val="false"/>
        </w:rPr>
        <w:t xml:space="preserve"> circadian regulation of photosynthesis </w:t>
      </w:r>
      <w:r>
        <w:rPr>
          <w:i w:val="false"/>
          <w:iCs w:val="false"/>
          <w:position w:val="0"/>
          <w:sz w:val="24"/>
          <w:vertAlign w:val="baseline"/>
        </w:rPr>
        <w:t>(Spudich &amp; Sager, 1980)</w:t>
      </w:r>
      <w:r>
        <w:rPr>
          <w:i w:val="false"/>
          <w:iCs w:val="false"/>
        </w:rPr>
        <w:t>⁠</w:t>
      </w:r>
      <w:r>
        <w:rPr>
          <w:i w:val="false"/>
          <w:iCs w:val="false"/>
        </w:rPr>
        <w:t xml:space="preserve">. </w:t>
      </w:r>
      <w:r>
        <w:rPr>
          <w:i w:val="false"/>
          <w:iCs w:val="false"/>
        </w:rPr>
        <w:t>Nowadays it is known that t</w:t>
      </w:r>
      <w:r>
        <w:rPr>
          <w:i w:val="false"/>
          <w:iCs w:val="false"/>
        </w:rPr>
        <w:t xml:space="preserve">his biological rhythm </w:t>
      </w:r>
      <w:r>
        <w:rPr>
          <w:i w:val="false"/>
          <w:iCs w:val="false"/>
        </w:rPr>
        <w:t>p</w:t>
      </w:r>
      <w:r>
        <w:rPr>
          <w:i w:val="false"/>
          <w:iCs w:val="false"/>
        </w:rPr>
        <w:t xml:space="preserve">resent evidences of being </w:t>
      </w:r>
      <w:r>
        <w:rPr>
          <w:i w:val="false"/>
          <w:iCs w:val="false"/>
        </w:rPr>
        <w:t>directly</w:t>
      </w:r>
      <w:r>
        <w:rPr>
          <w:i w:val="false"/>
          <w:iCs w:val="false"/>
        </w:rPr>
        <w:t xml:space="preserve"> regulated by the clock, as usually persist in free-running conditions and </w:t>
      </w:r>
      <w:r>
        <w:rPr>
          <w:i w:val="false"/>
          <w:iCs w:val="false"/>
        </w:rPr>
        <w:t>is</w:t>
      </w:r>
      <w:r>
        <w:rPr>
          <w:i w:val="false"/>
          <w:iCs w:val="false"/>
        </w:rPr>
        <w:t xml:space="preserve"> able to be entrained by different photoperiods </w:t>
      </w:r>
      <w:r>
        <w:rPr>
          <w:i w:val="false"/>
          <w:iCs w:val="false"/>
        </w:rPr>
        <w:t xml:space="preserve">independent of </w:t>
      </w:r>
      <w:r>
        <w:rPr>
          <w:i w:val="false"/>
          <w:iCs w:val="false"/>
        </w:rPr>
        <w:t>the</w:t>
      </w:r>
      <w:r>
        <w:rPr>
          <w:i w:val="false"/>
          <w:iCs w:val="false"/>
        </w:rPr>
        <w:t xml:space="preserve"> photosynthetic capacity</w:t>
      </w:r>
      <w:r>
        <w:rPr>
          <w:i w:val="false"/>
          <w:iCs w:val="false"/>
        </w:rPr>
        <w:t xml:space="preserve">. </w:t>
      </w:r>
      <w:r>
        <w:rPr>
          <w:i w:val="false"/>
          <w:iCs w:val="false"/>
        </w:rPr>
        <w:t xml:space="preserve">In agreement with the RNA-seq data of this thesis, </w:t>
      </w:r>
      <w:r>
        <w:rPr>
          <w:i w:val="false"/>
          <w:iCs w:val="false"/>
        </w:rPr>
        <w:t xml:space="preserve">cell </w:t>
      </w:r>
      <w:r>
        <w:rPr>
          <w:i w:val="false"/>
          <w:iCs w:val="false"/>
        </w:rPr>
        <w:t xml:space="preserve">division </w:t>
      </w:r>
      <w:r>
        <w:rPr>
          <w:i w:val="false"/>
          <w:iCs w:val="false"/>
        </w:rPr>
        <w:t xml:space="preserve">cycle have a </w:t>
      </w:r>
      <w:r>
        <w:rPr>
          <w:i w:val="false"/>
          <w:iCs w:val="false"/>
        </w:rPr>
        <w:t xml:space="preserve">complex regulatory mechanism which consist of a </w:t>
      </w:r>
      <w:r>
        <w:rPr>
          <w:i w:val="false"/>
          <w:iCs w:val="false"/>
        </w:rPr>
        <w:t xml:space="preserve">strong circadian clock regulation as well as </w:t>
      </w:r>
      <w:r>
        <w:rPr>
          <w:i w:val="false"/>
          <w:iCs w:val="false"/>
        </w:rPr>
        <w:t>a light-dependence</w:t>
      </w:r>
      <w:r>
        <w:rPr>
          <w:i w:val="false"/>
          <w:iCs w:val="false"/>
        </w:rPr>
        <w:t xml:space="preserve"> </w:t>
      </w:r>
      <w:r>
        <w:rPr>
          <w:i w:val="false"/>
          <w:iCs w:val="false"/>
        </w:rPr>
        <w:t>since it is the main energy source in p</w:t>
      </w:r>
      <w:r>
        <w:rPr>
          <w:i w:val="false"/>
          <w:iCs w:val="false"/>
        </w:rPr>
        <w:t xml:space="preserve">hotosynthetic organisms </w:t>
      </w:r>
      <w:r>
        <w:rPr>
          <w:i w:val="false"/>
          <w:iCs w:val="false"/>
          <w:position w:val="0"/>
          <w:sz w:val="24"/>
          <w:vertAlign w:val="baseline"/>
        </w:rPr>
        <w:t>(Goto &amp; Johnson, 1995; Hagiwara et al., 2002; Moulager et al., 2007, 2010)</w:t>
      </w:r>
      <w:r>
        <w:rPr>
          <w:i w:val="false"/>
          <w:iCs w:val="false"/>
        </w:rPr>
        <w:t xml:space="preserve">⁠. </w:t>
      </w:r>
      <w:r>
        <w:rPr>
          <w:i w:val="false"/>
          <w:iCs w:val="false"/>
        </w:rPr>
        <w:t xml:space="preserve">Furthermore, </w:t>
      </w:r>
      <w:r>
        <w:rPr>
          <w:i/>
          <w:iCs/>
        </w:rPr>
        <w:t>Ostreococcus tauri</w:t>
      </w:r>
      <w:r>
        <w:rPr>
          <w:i w:val="false"/>
          <w:iCs w:val="false"/>
        </w:rPr>
        <w:t xml:space="preserve"> </w:t>
      </w:r>
      <w:r>
        <w:rPr>
          <w:i w:val="false"/>
          <w:iCs w:val="false"/>
        </w:rPr>
        <w:t xml:space="preserve">transcriptome </w:t>
      </w:r>
      <w:r>
        <w:rPr>
          <w:i w:val="false"/>
          <w:iCs w:val="false"/>
        </w:rPr>
        <w:t xml:space="preserve">seems to accomplish these characteristics. </w:t>
      </w:r>
      <w:r>
        <w:rPr>
          <w:i w:val="false"/>
          <w:iCs w:val="false"/>
        </w:rPr>
        <w:t>A</w:t>
      </w:r>
      <w:r>
        <w:rPr>
          <w:i w:val="false"/>
          <w:iCs w:val="false"/>
        </w:rPr>
        <w:t>s it was mentioned in Chapter 2, its</w:t>
      </w:r>
      <w:r>
        <w:rPr>
          <w:i w:val="false"/>
          <w:iCs w:val="false"/>
        </w:rPr>
        <w:t xml:space="preserve"> DNA replication genes need a light input to maintain rhythmicity </w:t>
      </w:r>
      <w:r>
        <w:rPr>
          <w:i w:val="false"/>
          <w:iCs w:val="false"/>
        </w:rPr>
        <w:t>under free-running conditions (ANEXO)</w:t>
      </w:r>
      <w:r>
        <w:rPr>
          <w:i w:val="false"/>
          <w:iCs w:val="false"/>
        </w:rPr>
        <w:t xml:space="preserve">. </w:t>
      </w:r>
      <w:r>
        <w:rPr>
          <w:i w:val="false"/>
          <w:iCs w:val="false"/>
        </w:rPr>
        <w:t xml:space="preserve">Cell division cycle of </w:t>
      </w:r>
      <w:r>
        <w:rPr>
          <w:i/>
          <w:iCs/>
        </w:rPr>
        <w:t xml:space="preserve">Ostreococcus </w:t>
      </w:r>
      <w:r>
        <w:rPr>
          <w:i w:val="false"/>
          <w:iCs w:val="false"/>
        </w:rPr>
        <w:t xml:space="preserve">consists of </w:t>
      </w:r>
      <w:r>
        <w:rPr>
          <w:i w:val="false"/>
          <w:iCs w:val="false"/>
        </w:rPr>
        <w:t xml:space="preserve">the typical </w:t>
      </w:r>
      <w:r>
        <w:rPr>
          <w:i w:val="false"/>
          <w:iCs w:val="false"/>
        </w:rPr>
        <w:t xml:space="preserve"> phases </w:t>
      </w:r>
      <w:r>
        <w:rPr>
          <w:i w:val="false"/>
          <w:iCs w:val="false"/>
        </w:rPr>
        <w:t xml:space="preserve">of </w:t>
      </w:r>
      <w:r>
        <w:rPr>
          <w:i w:val="false"/>
          <w:iCs w:val="false"/>
        </w:rPr>
        <w:t>a</w:t>
      </w:r>
      <w:r>
        <w:rPr>
          <w:i w:val="false"/>
          <w:iCs w:val="false"/>
        </w:rPr>
        <w:t xml:space="preserve"> simple binary fission</w:t>
      </w:r>
      <w:r>
        <w:rPr>
          <w:i w:val="false"/>
          <w:iCs w:val="false"/>
        </w:rPr>
        <w:t xml:space="preserve">. First, a G1 phase which is dependent on light-energy status. During this phase the cell grows and commitment takes place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If commitment is achieved, G1 phase is followed by the S phase where DNA replication takes place. </w:t>
      </w:r>
      <w:r>
        <w:rPr>
          <w:i w:val="false"/>
          <w:iCs w:val="false"/>
        </w:rPr>
        <w:t xml:space="preserve">S phase is usually gated several hours after sunrise </w:t>
      </w:r>
      <w:r>
        <w:rPr>
          <w:i w:val="false"/>
          <w:iCs w:val="false"/>
          <w:position w:val="0"/>
          <w:sz w:val="24"/>
          <w:vertAlign w:val="baseline"/>
        </w:rPr>
        <w:t>(Moulager et al., 2007, 2010)</w:t>
      </w:r>
      <w:r>
        <w:rPr>
          <w:i w:val="false"/>
          <w:iCs w:val="false"/>
        </w:rPr>
        <w:t xml:space="preserve">⁠. Once DNA replication is completed, cells enter to the final G2|M phase where they prepare themselves for cell division (G2) and achieve mitosis (M). This two last phases are usually treated as one because they are the shortest ones and, thus, the most difficult to detect and discern. </w:t>
      </w:r>
      <w:r>
        <w:rPr>
          <w:i w:val="false"/>
          <w:iCs w:val="false"/>
        </w:rPr>
        <w:t xml:space="preserve">In all aukaryotes, the progression of cells throughout the phases of the cell division cycle is controled by  </w:t>
      </w:r>
      <w:r>
        <w:rPr>
          <w:i w:val="false"/>
          <w:iCs w:val="false"/>
        </w:rPr>
        <w:t>cyclins and c</w:t>
      </w:r>
      <w:r>
        <w:rPr>
          <w:i w:val="false"/>
          <w:iCs w:val="false"/>
        </w:rPr>
        <w:t>yclin depend</w:t>
      </w:r>
      <w:r>
        <w:rPr>
          <w:i w:val="false"/>
          <w:iCs w:val="false"/>
        </w:rPr>
        <w:t>en</w:t>
      </w:r>
      <w:r>
        <w:rPr>
          <w:i w:val="false"/>
          <w:iCs w:val="false"/>
        </w:rPr>
        <w:t xml:space="preserve">t kinases (CDKs). </w:t>
      </w:r>
      <w:r>
        <w:rPr>
          <w:i/>
          <w:iCs/>
        </w:rPr>
        <w:t xml:space="preserve">Ostreococcus tauri </w:t>
      </w:r>
      <w:r>
        <w:rPr>
          <w:i w:val="false"/>
          <w:iCs w:val="false"/>
        </w:rPr>
        <w:t xml:space="preserve">has got a extremely reduced set of cyclins and CDKs, presenting only a single copy of each gene </w:t>
      </w:r>
      <w:r>
        <w:rPr>
          <w:i w:val="false"/>
          <w:iCs w:val="false"/>
          <w:position w:val="0"/>
          <w:sz w:val="24"/>
          <w:vertAlign w:val="baseline"/>
        </w:rPr>
        <w:t>(Robbens et al., 2005)</w:t>
      </w:r>
      <w:r>
        <w:rPr>
          <w:i w:val="false"/>
          <w:iCs w:val="false"/>
        </w:rPr>
        <w:t xml:space="preserve">⁠. Also, in </w:t>
      </w:r>
      <w:r>
        <w:rPr>
          <w:i/>
          <w:iCs/>
        </w:rPr>
        <w:t>Ostreococcus</w:t>
      </w:r>
      <w:r>
        <w:rPr>
          <w:i w:val="false"/>
          <w:iCs w:val="false"/>
        </w:rPr>
        <w:t xml:space="preserve"> genome are found a</w:t>
      </w:r>
      <w:r>
        <w:rPr>
          <w:b w:val="false"/>
          <w:bCs/>
          <w:i w:val="false"/>
          <w:iCs w:val="false"/>
          <w:caps w:val="false"/>
          <w:smallCaps w:val="false"/>
          <w:strike w:val="false"/>
          <w:dstrike w:val="false"/>
          <w:color w:val="000000"/>
          <w:spacing w:val="0"/>
          <w:sz w:val="24"/>
          <w:szCs w:val="24"/>
          <w:highlight w:val="white"/>
          <w:u w:val="none"/>
          <w:effect w:val="none"/>
        </w:rPr>
        <w:t xml:space="preserve"> canonical </w:t>
      </w:r>
      <w:r>
        <w:rPr>
          <w:b w:val="false"/>
          <w:bCs/>
          <w:i w:val="false"/>
          <w:iCs w:val="false"/>
          <w:caps w:val="false"/>
          <w:smallCaps w:val="false"/>
          <w:strike w:val="false"/>
          <w:dstrike w:val="false"/>
          <w:color w:val="000000"/>
          <w:spacing w:val="0"/>
          <w:sz w:val="24"/>
          <w:szCs w:val="24"/>
          <w:highlight w:val="white"/>
          <w:u w:val="none"/>
          <w:effect w:val="none"/>
        </w:rPr>
        <w:t xml:space="preserve">cell division control protein </w:t>
      </w:r>
      <w:r>
        <w:rPr>
          <w:b w:val="false"/>
          <w:bCs/>
          <w:i w:val="false"/>
          <w:iCs w:val="false"/>
          <w:caps w:val="false"/>
          <w:smallCaps w:val="false"/>
          <w:strike w:val="false"/>
          <w:dstrike w:val="false"/>
          <w:color w:val="000000"/>
          <w:spacing w:val="0"/>
          <w:sz w:val="24"/>
          <w:szCs w:val="24"/>
          <w:highlight w:val="white"/>
          <w:u w:val="none"/>
          <w:effect w:val="none"/>
        </w:rPr>
        <w:t>25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CDC25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which is not present </w:t>
      </w:r>
      <w:r>
        <w:rPr>
          <w:b w:val="false"/>
          <w:bCs/>
          <w:i w:val="false"/>
          <w:iCs w:val="false"/>
          <w:caps w:val="false"/>
          <w:smallCaps w:val="false"/>
          <w:strike w:val="false"/>
          <w:dstrike w:val="false"/>
          <w:color w:val="000000"/>
          <w:spacing w:val="0"/>
          <w:sz w:val="24"/>
          <w:szCs w:val="24"/>
          <w:highlight w:val="white"/>
          <w:u w:val="none"/>
          <w:effect w:val="none"/>
        </w:rPr>
        <w:t xml:space="preserve">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(Khadaroo et al., 2004)</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and</w:t>
      </w:r>
      <w:r>
        <w:rPr>
          <w:b w:val="false"/>
          <w:bCs/>
          <w:i w:val="false"/>
          <w:iCs w:val="false"/>
          <w:caps w:val="false"/>
          <w:smallCaps w:val="false"/>
          <w:strike w:val="false"/>
          <w:dstrike w:val="false"/>
          <w:color w:val="000000"/>
          <w:spacing w:val="0"/>
          <w:sz w:val="24"/>
          <w:szCs w:val="24"/>
          <w:highlight w:val="white"/>
          <w:u w:val="none"/>
          <w:effect w:val="none"/>
        </w:rPr>
        <w:t xml:space="preserve"> a plant-specific </w:t>
      </w:r>
      <w:r>
        <w:rPr>
          <w:b w:val="false"/>
          <w:bCs/>
          <w:i w:val="false"/>
          <w:iCs w:val="false"/>
          <w:caps w:val="false"/>
          <w:smallCaps w:val="false"/>
          <w:strike w:val="false"/>
          <w:dstrike w:val="false"/>
          <w:color w:val="000000"/>
          <w:spacing w:val="0"/>
          <w:sz w:val="24"/>
          <w:szCs w:val="24"/>
          <w:highlight w:val="white"/>
          <w:u w:val="none"/>
          <w:effect w:val="none"/>
        </w:rPr>
        <w:t xml:space="preserve">CDKB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(Corellou et al., 2005)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In </w:t>
      </w:r>
      <w:r>
        <w:rPr>
          <w:b w:val="false"/>
          <w:bCs/>
          <w:i w:val="false"/>
          <w:iCs w:val="false"/>
          <w:caps w:val="false"/>
          <w:smallCaps w:val="false"/>
          <w:strike w:val="false"/>
          <w:dstrike w:val="false"/>
          <w:color w:val="000000"/>
          <w:spacing w:val="0"/>
          <w:sz w:val="24"/>
          <w:szCs w:val="24"/>
          <w:highlight w:val="white"/>
          <w:u w:val="none"/>
          <w:effect w:val="none"/>
        </w:rPr>
        <w:t>the previous chapters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genes and proteins involved in DNA replication (S phase) have </w:t>
      </w:r>
      <w:r>
        <w:rPr>
          <w:b w:val="false"/>
          <w:bCs/>
          <w:i w:val="false"/>
          <w:iCs w:val="false"/>
          <w:caps w:val="false"/>
          <w:smallCaps w:val="false"/>
          <w:strike w:val="false"/>
          <w:dstrike w:val="false"/>
          <w:color w:val="000000"/>
          <w:spacing w:val="0"/>
          <w:sz w:val="24"/>
          <w:szCs w:val="24"/>
          <w:highlight w:val="white"/>
          <w:u w:val="none"/>
          <w:effect w:val="none"/>
        </w:rPr>
        <w:t xml:space="preserve">been highlighted in several analyses. Specifically, DNA replication is one of the enriched processes in the set of genes that need a light input to maintain rhythmicity, </w:t>
      </w:r>
      <w:r>
        <w:rPr>
          <w:b w:val="false"/>
          <w:bCs/>
          <w:i w:val="false"/>
          <w:iCs w:val="false"/>
          <w:caps w:val="false"/>
          <w:smallCaps w:val="false"/>
          <w:strike w:val="false"/>
          <w:dstrike w:val="false"/>
          <w:color w:val="000000"/>
          <w:spacing w:val="0"/>
          <w:sz w:val="24"/>
          <w:szCs w:val="24"/>
          <w:highlight w:val="white"/>
          <w:u w:val="none"/>
          <w:effect w:val="none"/>
        </w:rPr>
        <w:t xml:space="preserve">as well as </w:t>
      </w:r>
      <w:r>
        <w:rPr>
          <w:b w:val="false"/>
          <w:bCs/>
          <w:i w:val="false"/>
          <w:iCs w:val="false"/>
          <w:caps w:val="false"/>
          <w:smallCaps w:val="false"/>
          <w:strike w:val="false"/>
          <w:dstrike w:val="false"/>
          <w:color w:val="000000"/>
          <w:spacing w:val="0"/>
          <w:sz w:val="24"/>
          <w:szCs w:val="24"/>
          <w:highlight w:val="white"/>
          <w:u w:val="none"/>
          <w:effect w:val="none"/>
        </w:rPr>
        <w:t xml:space="preserve"> one of the processes with the shortest time between gene expression and translation. </w:t>
      </w:r>
      <w:r>
        <w:rPr>
          <w:b w:val="false"/>
          <w:bCs/>
          <w:i w:val="false"/>
          <w:iCs w:val="false"/>
          <w:caps w:val="false"/>
          <w:smallCaps w:val="false"/>
          <w:strike w:val="false"/>
          <w:dstrike w:val="false"/>
          <w:color w:val="000000"/>
          <w:spacing w:val="0"/>
          <w:sz w:val="24"/>
          <w:szCs w:val="24"/>
          <w:highlight w:val="white"/>
          <w:u w:val="none"/>
          <w:effect w:val="none"/>
        </w:rPr>
        <w:t xml:space="preserve">Those results from multi-omics analyses are integrated with physiologic data in this chapter. </w:t>
      </w:r>
      <w:r>
        <w:rPr>
          <w:b w:val="false"/>
          <w:bCs/>
          <w:i w:val="false"/>
          <w:iCs w:val="false"/>
          <w:caps w:val="false"/>
          <w:smallCaps w:val="false"/>
          <w:strike w:val="false"/>
          <w:dstrike w:val="false"/>
          <w:color w:val="000000"/>
          <w:spacing w:val="0"/>
          <w:sz w:val="24"/>
          <w:szCs w:val="24"/>
          <w:highlight w:val="white"/>
          <w:u w:val="none"/>
          <w:effect w:val="none"/>
        </w:rPr>
        <w:t>This integration unveil the adaptation of the cell division cycle of Ostreococcus to different season</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and contributes to dissect the molecular mechanisms of circadian regulation of cell division in microalgae.</w:t>
      </w:r>
    </w:p>
    <w:p>
      <w:pPr>
        <w:pStyle w:val="Ttulo4"/>
        <w:rPr/>
      </w:pPr>
      <w:bookmarkStart w:id="84" w:name="__RefHeading___Toc373646_1277666029"/>
      <w:bookmarkEnd w:id="84"/>
      <w:r>
        <w:rPr/>
        <w:t>Temporal program of cell division cycle under summer and winter photoperiod</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phases from the cell division cycle have been detected by estimating the DNA content of cells using flux cytometry </w:t>
      </w:r>
      <w:r>
        <w:rPr>
          <w:b w:val="false"/>
          <w:bCs/>
          <w:i w:val="false"/>
          <w:iCs w:val="false"/>
          <w:caps w:val="false"/>
          <w:smallCaps w:val="false"/>
          <w:strike w:val="false"/>
          <w:dstrike w:val="false"/>
          <w:color w:val="000000"/>
          <w:spacing w:val="0"/>
          <w:sz w:val="24"/>
          <w:szCs w:val="24"/>
          <w:highlight w:val="white"/>
          <w:u w:val="none"/>
          <w:effect w:val="none"/>
        </w:rPr>
        <w:t xml:space="preserve">and chloroplast division have been observed under the </w:t>
      </w:r>
      <w:r>
        <w:rPr>
          <w:rStyle w:val="Destacado"/>
          <w:b w:val="false"/>
          <w:bCs/>
          <w:i w:val="false"/>
          <w:iCs w:val="false"/>
          <w:caps w:val="false"/>
          <w:smallCaps w:val="false"/>
          <w:strike w:val="false"/>
          <w:dstrike w:val="false"/>
          <w:color w:val="000000"/>
          <w:spacing w:val="0"/>
          <w:sz w:val="24"/>
          <w:szCs w:val="24"/>
          <w:highlight w:val="white"/>
          <w:u w:val="none"/>
          <w:effect w:val="none"/>
        </w:rPr>
        <w:t>fluorescence microscope</w:t>
      </w:r>
      <w:r>
        <w:rPr>
          <w:b w:val="false"/>
          <w:bCs/>
          <w:i w:val="false"/>
          <w:iCs w:val="false"/>
          <w:caps w:val="false"/>
          <w:smallCaps w:val="false"/>
          <w:strike w:val="false"/>
          <w:dstrike w:val="false"/>
          <w:color w:val="000000"/>
          <w:spacing w:val="0"/>
          <w:sz w:val="24"/>
          <w:szCs w:val="24"/>
          <w:highlight w:val="white"/>
          <w:u w:val="none"/>
          <w:effect w:val="none"/>
        </w:rPr>
        <w:t>, as described in Materials and Methods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The same rhythmicity analysis, also described in Materials and Methods, carried out with the transcriptomic and proteomic data, is also achieve</w:t>
      </w:r>
      <w:r>
        <w:rPr>
          <w:rStyle w:val="Destacado"/>
          <w:b w:val="false"/>
          <w:bCs/>
          <w:i w:val="false"/>
          <w:iCs w:val="false"/>
          <w:caps w:val="false"/>
          <w:smallCaps w:val="false"/>
          <w:strike w:val="false"/>
          <w:dstrike w:val="false"/>
          <w:color w:val="000000"/>
          <w:spacing w:val="0"/>
          <w:sz w:val="24"/>
          <w:szCs w:val="24"/>
          <w:highlight w:val="white"/>
          <w:u w:val="none"/>
          <w:effect w:val="none"/>
        </w:rPr>
        <w:t>d</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using</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cytometry data generated  from the three days in a row under light-dark cycle</w:t>
      </w:r>
      <w:r>
        <w:rPr>
          <w:rStyle w:val="Destacado"/>
          <w:b w:val="false"/>
          <w:bCs/>
          <w:i w:val="false"/>
          <w:iCs w:val="false"/>
          <w:caps w:val="false"/>
          <w:smallCaps w:val="false"/>
          <w:strike w:val="false"/>
          <w:dstrike w:val="false"/>
          <w:color w:val="000000"/>
          <w:spacing w:val="0"/>
          <w:sz w:val="24"/>
          <w:szCs w:val="24"/>
          <w:highlight w:val="white"/>
          <w:u w:val="none"/>
          <w:effect w:val="none"/>
        </w:rPr>
        <w:t>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rStyle w:val="Destacado"/>
          <w:b w:val="false"/>
          <w:bCs/>
          <w:i w:val="false"/>
          <w:iCs w:val="false"/>
          <w:caps w:val="false"/>
          <w:smallCaps w:val="false"/>
          <w:strike w:val="false"/>
          <w:dstrike w:val="false"/>
          <w:color w:val="000000"/>
          <w:spacing w:val="0"/>
          <w:sz w:val="24"/>
          <w:szCs w:val="24"/>
          <w:highlight w:val="white"/>
          <w:u w:val="none"/>
          <w:effect w:val="none"/>
        </w:rPr>
        <w:t>Under summer photoperiod, G1, S and G2|M phases present significant rhythmic profiles with p-values of 2.96x10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-6</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3.84x10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-4</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0.017, respectively.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Whereas under winter photoperiod, only G1 and S phases present significant rhythmic profiles with p-values of 3.08x10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-3</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0.067, respectively. In agreement with our transcriptomic and proteomic analyses, a decrease in synchronization manifested as a reduction in amplitude is observed under winter photoperiod (Fig 33-A). The reduction in amplitude is so drastic in the G2|M phase that RAIN is not able to detect a rhythmic profile.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This suggest that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cell division cycle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each individual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cell in the culture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more synchronized during summer photoperiod.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Also,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there is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significant anticipation of the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described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this biological rhythm</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suggesting that cell division cycle is shifted ~4h between seasons as well as a lower percentage of committed cells under winter photoperiod. </w:t>
      </w:r>
      <w:r>
        <w:rPr>
          <w:rStyle w:val="Destacado"/>
          <w:b w:val="false"/>
          <w:bCs/>
          <w:i w:val="false"/>
          <w:iCs w:val="false"/>
          <w:caps w:val="false"/>
          <w:smallCaps w:val="false"/>
          <w:strike w:val="false"/>
          <w:dstrike w:val="false"/>
          <w:color w:val="C9211E"/>
          <w:spacing w:val="0"/>
          <w:position w:val="0"/>
          <w:sz w:val="24"/>
          <w:sz w:val="24"/>
          <w:szCs w:val="24"/>
          <w:highlight w:val="white"/>
          <w:u w:val="none"/>
          <w:effect w:val="none"/>
          <w:vertAlign w:val="baseline"/>
        </w:rPr>
        <w:t>(añadir boxplot mostrando estas diferencias?)</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mean percentage of cells involved in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G1, S and G2|M phases 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calculated for each time point. These data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are used to illustrate a temporal program of the cell division cycle of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under both photoperiods (Fig. 33- B,C). Under summer photoperiod, G1 phase takes place during the light 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percentage of cells in this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detected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round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ZT8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coinciding with</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irradiance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commitment, the percentage of cells in G1 phase decrease while the percentage of cells in S phase increase. The majority of cells are in 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and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sunset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(between ZT16 and ZT20)</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From that moment, the percentage of cells in G2|M phase increase gradually as they successfully duplicate its DNA. The transition from G2|M phase to G1, which indicates that cell division has been achieved, takes place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ZT4. This suggest that cell division in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takes place after sunrise in summer conditions (Fig. 33-B).</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U</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nder winter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 agreement with what has been observed in summer photoperiod, G1 phase coincide with the maximum irradiance hours (corresponding to ZT4 in this photoperiod) and the S phase takes place 4h hours after sunset (corresponding to ZT8 in this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However, the G2|M phase present not only an adjustment to the photoperiod, but a reorganization in order to anticipate the small number of light hours ahead.  During winter photoperiod, G2|M phase takes place only during the night. Right when the sun rises, cell division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is achieved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so cells are ready to grow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during the morning</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It suggest that cell division cycle, as it is strongly influenced by the circadian clock, can anticipate cyclic changes like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short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time of light in winter photoperiods. To anticipate it, the circadian clock ensures that all cells enter G1 phase right during sunrise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so any hour of light is wasted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(Fig. 33-A).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This anticipation is also observed in chloroplast division. Under summer photoperiod, chloroplast duplication is achieved during the last part of the night (ZT20)  (Fig. 33-D) and during ZT16 under winter photoperiods. Before sunrise, there are already a substantial number of cells with only one chloroplast during winter photoperiods (Fig. 33-E). </w:t>
      </w:r>
    </w:p>
    <w:p>
      <w:pPr>
        <w:pStyle w:val="Cuerpodetexto"/>
        <w:rPr>
          <w:rStyle w:val="Destacado"/>
          <w:rFonts w:ascii="Liberation Sans" w:hAnsi="Liberation Sans"/>
          <w:b w:val="false"/>
          <w:b/>
          <w:bCs/>
          <w:i w:val="false"/>
          <w:i w:val="false"/>
          <w:iCs w:val="false"/>
          <w:caps w:val="false"/>
          <w:smallCaps w:val="false"/>
          <w:strike w:val="false"/>
          <w:dstrike w:val="false"/>
          <w:color w:val="000000"/>
          <w:spacing w:val="0"/>
          <w:position w:val="0"/>
          <w:sz w:val="24"/>
          <w:sz w:val="24"/>
          <w:szCs w:val="24"/>
          <w:highlight w:val="white"/>
          <w:u w:val="none"/>
          <w:effect w:val="none"/>
          <w:vertAlign w:val="baseline"/>
        </w:rPr>
      </w:pPr>
      <w:r>
        <w:rPr/>
      </w:r>
      <w:r>
        <mc:AlternateContent>
          <mc:Choice Requires="wps">
            <w:drawing>
              <wp:anchor behindDoc="0" distT="0" distB="0" distL="0" distR="0" simplePos="0" locked="0" layoutInCell="1" allowOverlap="1" relativeHeight="71">
                <wp:simplePos x="0" y="0"/>
                <wp:positionH relativeFrom="column">
                  <wp:posOffset>-111760</wp:posOffset>
                </wp:positionH>
                <wp:positionV relativeFrom="paragraph">
                  <wp:posOffset>341630</wp:posOffset>
                </wp:positionV>
                <wp:extent cx="6120130" cy="5731510"/>
                <wp:effectExtent l="0" t="0" r="0" b="0"/>
                <wp:wrapSquare wrapText="largest"/>
                <wp:docPr id="100" name="Marco33"/>
                <a:graphic xmlns:a="http://schemas.openxmlformats.org/drawingml/2006/main">
                  <a:graphicData uri="http://schemas.microsoft.com/office/word/2010/wordprocessingShape">
                    <wps:wsp>
                      <wps:cNvSpPr txBox="1"/>
                      <wps:spPr>
                        <a:xfrm>
                          <a:off x="0" y="0"/>
                          <a:ext cx="6120130" cy="5731510"/>
                        </a:xfrm>
                        <a:prstGeom prst="rect"/>
                      </wps:spPr>
                      <wps:txbx>
                        <w:txbxContent>
                          <w:p>
                            <w:pPr>
                              <w:pStyle w:val="Figure"/>
                              <w:spacing w:before="120" w:after="120"/>
                              <w:jc w:val="both"/>
                              <w:rPr/>
                            </w:pPr>
                            <w:r>
                              <w:rPr/>
                              <w:drawing>
                                <wp:inline distT="0" distB="0" distL="0" distR="0">
                                  <wp:extent cx="5935980" cy="5001895"/>
                                  <wp:effectExtent l="0" t="0" r="0" b="0"/>
                                  <wp:docPr id="10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wps:txbx>
                      <wps:bodyPr anchor="t" lIns="0" tIns="0" rIns="0" bIns="0">
                        <a:noAutofit/>
                      </wps:bodyPr>
                    </wps:wsp>
                  </a:graphicData>
                </a:graphic>
              </wp:anchor>
            </w:drawing>
          </mc:Choice>
          <mc:Fallback>
            <w:pict>
              <v:rect style="position:absolute;rotation:0;width:481.9pt;height:451.3pt;mso-wrap-distance-left:0pt;mso-wrap-distance-right:0pt;mso-wrap-distance-top:0pt;mso-wrap-distance-bottom:0pt;margin-top:26.9pt;mso-position-vertical-relative:text;margin-left:-8.8pt;mso-position-horizontal-relative:text">
                <v:textbox inset="0in,0in,0in,0in">
                  <w:txbxContent>
                    <w:p>
                      <w:pPr>
                        <w:pStyle w:val="Figure"/>
                        <w:spacing w:before="120" w:after="120"/>
                        <w:jc w:val="both"/>
                        <w:rPr/>
                      </w:pPr>
                      <w:r>
                        <w:rPr/>
                        <w:drawing>
                          <wp:inline distT="0" distB="0" distL="0" distR="0">
                            <wp:extent cx="5935980" cy="5001895"/>
                            <wp:effectExtent l="0" t="0" r="0" b="0"/>
                            <wp:docPr id="10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v:textbox>
                <w10:wrap type="square" side="largest"/>
              </v:rect>
            </w:pict>
          </mc:Fallback>
        </mc:AlternateContent>
      </w:r>
    </w:p>
    <w:p>
      <w:pPr>
        <w:pStyle w:val="Ttulo4"/>
        <w:rPr/>
      </w:pPr>
      <w:bookmarkStart w:id="85" w:name="__RefHeading___Toc373648_1277666029"/>
      <w:bookmarkEnd w:id="85"/>
      <w:r>
        <w:rPr/>
        <w:t>Integration of cell division cycle program with transcriptomic and proteomic data.</w:t>
      </w:r>
    </w:p>
    <w:p>
      <w:pPr>
        <w:pStyle w:val="Cuerpodetexto"/>
        <w:rPr/>
      </w:pPr>
      <w:r>
        <w:rPr>
          <w:i/>
          <w:iCs/>
        </w:rPr>
        <w:t xml:space="preserve">Ostreococcus tauri </w:t>
      </w:r>
      <w:r>
        <w:rPr/>
        <w:t xml:space="preserve">annotated genes involved in cell cycle are organized in three different goups in order to mark in which phase of the cell cycle they are present. This organization is represented in ANEXO </w:t>
      </w:r>
      <w:r>
        <w:rPr>
          <w:b w:val="false"/>
          <w:bCs/>
          <w:i w:val="false"/>
          <w:iCs w:val="false"/>
          <w:caps w:val="false"/>
          <w:smallCaps w:val="false"/>
          <w:strike w:val="false"/>
          <w:dstrike w:val="false"/>
          <w:color w:val="000000"/>
          <w:spacing w:val="0"/>
          <w:sz w:val="24"/>
          <w:szCs w:val="24"/>
          <w:highlight w:val="white"/>
          <w:u w:val="none"/>
          <w:effect w:val="none"/>
        </w:rPr>
        <w:t xml:space="preserve">(meter en anexo o aquí </w:t>
      </w:r>
      <w:r>
        <w:rPr>
          <w:b w:val="false"/>
          <w:bCs/>
          <w:i w:val="false"/>
          <w:iCs w:val="false"/>
          <w:caps w:val="false"/>
          <w:smallCaps w:val="false"/>
          <w:strike w:val="false"/>
          <w:dstrike w:val="false"/>
          <w:color w:val="000000"/>
          <w:spacing w:val="0"/>
          <w:sz w:val="24"/>
          <w:szCs w:val="24"/>
          <w:highlight w:val="white"/>
          <w:u w:val="none"/>
          <w:effect w:val="none"/>
        </w:rPr>
        <w:t>como tabla</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following the current cell cycle model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Cyclin </w:t>
      </w:r>
      <w:r>
        <w:rPr>
          <w:b w:val="false"/>
          <w:bCs/>
          <w:i w:val="false"/>
          <w:iCs w:val="false"/>
          <w:caps w:val="false"/>
          <w:smallCaps w:val="false"/>
          <w:strike w:val="false"/>
          <w:dstrike w:val="false"/>
          <w:color w:val="000000"/>
          <w:spacing w:val="0"/>
          <w:sz w:val="24"/>
          <w:szCs w:val="24"/>
          <w:highlight w:val="white"/>
          <w:u w:val="none"/>
          <w:effect w:val="none"/>
        </w:rPr>
        <w:t>A</w:t>
      </w:r>
      <w:r>
        <w:rPr>
          <w:b w:val="false"/>
          <w:bCs/>
          <w:i w:val="false"/>
          <w:iCs w:val="false"/>
          <w:caps w:val="false"/>
          <w:smallCaps w:val="false"/>
          <w:strike w:val="false"/>
          <w:dstrike w:val="false"/>
          <w:color w:val="000000"/>
          <w:spacing w:val="0"/>
          <w:sz w:val="24"/>
          <w:szCs w:val="24"/>
          <w:highlight w:val="white"/>
          <w:u w:val="none"/>
          <w:effect w:val="none"/>
        </w:rPr>
        <w:t xml:space="preserve"> and CDKA are </w:t>
      </w:r>
      <w:r>
        <w:rPr>
          <w:b w:val="false"/>
          <w:bCs/>
          <w:i w:val="false"/>
          <w:iCs w:val="false"/>
          <w:caps w:val="false"/>
          <w:smallCaps w:val="false"/>
          <w:strike w:val="false"/>
          <w:dstrike w:val="false"/>
          <w:color w:val="000000"/>
          <w:spacing w:val="0"/>
          <w:sz w:val="24"/>
          <w:szCs w:val="24"/>
          <w:highlight w:val="white"/>
          <w:u w:val="none"/>
          <w:effect w:val="none"/>
        </w:rPr>
        <w:t xml:space="preserve">transcribed and translated during G1, thus, they are </w:t>
      </w:r>
      <w:r>
        <w:rPr>
          <w:b w:val="false"/>
          <w:bCs/>
          <w:i w:val="false"/>
          <w:iCs w:val="false"/>
          <w:caps w:val="false"/>
          <w:smallCaps w:val="false"/>
          <w:strike w:val="false"/>
          <w:dstrike w:val="false"/>
          <w:color w:val="000000"/>
          <w:spacing w:val="0"/>
          <w:sz w:val="24"/>
          <w:szCs w:val="24"/>
          <w:highlight w:val="white"/>
          <w:u w:val="none"/>
          <w:effect w:val="none"/>
        </w:rPr>
        <w:t xml:space="preserve">considered as proteins related to G1 phase </w:t>
      </w:r>
      <w:r>
        <w:rPr>
          <w:b w:val="false"/>
          <w:bCs/>
          <w:i w:val="false"/>
          <w:iCs w:val="false"/>
          <w:caps w:val="false"/>
          <w:smallCaps w:val="false"/>
          <w:strike w:val="false"/>
          <w:dstrike w:val="false"/>
          <w:color w:val="000000"/>
          <w:spacing w:val="0"/>
          <w:sz w:val="24"/>
          <w:szCs w:val="24"/>
          <w:highlight w:val="white"/>
          <w:u w:val="none"/>
          <w:effect w:val="none"/>
        </w:rPr>
        <w:t>which are needed to enter to S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ranscription factors </w:t>
      </w:r>
      <w:r>
        <w:rPr>
          <w:b w:val="false"/>
          <w:bCs/>
          <w:i w:val="false"/>
          <w:iCs w:val="false"/>
          <w:caps w:val="false"/>
          <w:smallCaps w:val="false"/>
          <w:strike w:val="false"/>
          <w:dstrike w:val="false"/>
          <w:color w:val="000000"/>
          <w:spacing w:val="0"/>
          <w:sz w:val="24"/>
          <w:szCs w:val="24"/>
          <w:highlight w:val="white"/>
          <w:u w:val="none"/>
          <w:effect w:val="none"/>
        </w:rPr>
        <w:t xml:space="preserve">like </w:t>
      </w:r>
      <w:r>
        <w:rPr>
          <w:b w:val="false"/>
          <w:bCs/>
          <w:i w:val="false"/>
          <w:iCs w:val="false"/>
          <w:caps w:val="false"/>
          <w:smallCaps w:val="false"/>
          <w:strike w:val="false"/>
          <w:dstrike w:val="false"/>
          <w:color w:val="000000"/>
          <w:spacing w:val="0"/>
          <w:sz w:val="24"/>
          <w:szCs w:val="24"/>
          <w:highlight w:val="white"/>
          <w:u w:val="none"/>
          <w:effect w:val="none"/>
        </w:rPr>
        <w:t xml:space="preserve">E2F and Dp </w:t>
      </w:r>
      <w:r>
        <w:rPr>
          <w:b w:val="false"/>
          <w:bCs/>
          <w:i w:val="false"/>
          <w:iCs w:val="false"/>
          <w:caps w:val="false"/>
          <w:smallCaps w:val="false"/>
          <w:strike w:val="false"/>
          <w:dstrike w:val="false"/>
          <w:color w:val="000000"/>
          <w:spacing w:val="0"/>
          <w:sz w:val="24"/>
          <w:szCs w:val="24"/>
          <w:highlight w:val="white"/>
          <w:u w:val="none"/>
          <w:effect w:val="none"/>
        </w:rPr>
        <w:t>as well as</w:t>
      </w:r>
      <w:r>
        <w:rPr>
          <w:b w:val="false"/>
          <w:bCs/>
          <w:i w:val="false"/>
          <w:iCs w:val="false"/>
          <w:caps w:val="false"/>
          <w:smallCaps w:val="false"/>
          <w:strike w:val="false"/>
          <w:dstrike w:val="false"/>
          <w:color w:val="000000"/>
          <w:spacing w:val="0"/>
          <w:sz w:val="24"/>
          <w:szCs w:val="24"/>
          <w:highlight w:val="white"/>
          <w:u w:val="none"/>
          <w:effect w:val="none"/>
        </w:rPr>
        <w:t xml:space="preserve"> other proteins (Rb, cell division control protein 6 and ORCs) </w:t>
      </w:r>
      <w:r>
        <w:rPr>
          <w:b w:val="false"/>
          <w:bCs/>
          <w:i w:val="false"/>
          <w:iCs w:val="false"/>
          <w:caps w:val="false"/>
          <w:smallCaps w:val="false"/>
          <w:strike w:val="false"/>
          <w:dstrike w:val="false"/>
          <w:color w:val="000000"/>
          <w:spacing w:val="0"/>
          <w:sz w:val="24"/>
          <w:szCs w:val="24"/>
          <w:highlight w:val="white"/>
          <w:u w:val="none"/>
          <w:effect w:val="none"/>
        </w:rPr>
        <w:t>also</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act during G1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regulating the activation of genes related to the S phase. Cy</w:t>
      </w:r>
      <w:r>
        <w:rPr>
          <w:b w:val="false"/>
          <w:bCs/>
          <w:i w:val="false"/>
          <w:iCs w:val="false"/>
          <w:caps w:val="false"/>
          <w:smallCaps w:val="false"/>
          <w:strike w:val="false"/>
          <w:dstrike w:val="false"/>
          <w:color w:val="000000"/>
          <w:spacing w:val="0"/>
          <w:sz w:val="24"/>
          <w:szCs w:val="24"/>
          <w:highlight w:val="white"/>
          <w:u w:val="none"/>
          <w:effect w:val="none"/>
        </w:rPr>
        <w:t>c</w:t>
      </w:r>
      <w:r>
        <w:rPr>
          <w:b w:val="false"/>
          <w:bCs/>
          <w:i w:val="false"/>
          <w:iCs w:val="false"/>
          <w:caps w:val="false"/>
          <w:smallCaps w:val="false"/>
          <w:strike w:val="false"/>
          <w:dstrike w:val="false"/>
          <w:color w:val="000000"/>
          <w:spacing w:val="0"/>
          <w:sz w:val="24"/>
          <w:szCs w:val="24"/>
          <w:highlight w:val="white"/>
          <w:u w:val="none"/>
          <w:effect w:val="none"/>
        </w:rPr>
        <w:t>lin</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B and CDKB transcript/proteins levels are maintained during the </w:t>
      </w:r>
      <w:r>
        <w:rPr>
          <w:b w:val="false"/>
          <w:bCs/>
          <w:i w:val="false"/>
          <w:iCs w:val="false"/>
          <w:caps w:val="false"/>
          <w:smallCaps w:val="false"/>
          <w:strike w:val="false"/>
          <w:dstrike w:val="false"/>
          <w:color w:val="000000"/>
          <w:spacing w:val="0"/>
          <w:sz w:val="24"/>
          <w:szCs w:val="24"/>
          <w:highlight w:val="white"/>
          <w:u w:val="none"/>
          <w:effect w:val="none"/>
        </w:rPr>
        <w:t xml:space="preserve">S phase, </w:t>
      </w:r>
      <w:r>
        <w:rPr>
          <w:b w:val="false"/>
          <w:bCs/>
          <w:i w:val="false"/>
          <w:iCs w:val="false"/>
          <w:caps w:val="false"/>
          <w:smallCaps w:val="false"/>
          <w:strike w:val="false"/>
          <w:dstrike w:val="false"/>
          <w:color w:val="000000"/>
          <w:spacing w:val="0"/>
          <w:sz w:val="24"/>
          <w:szCs w:val="24"/>
          <w:highlight w:val="white"/>
          <w:u w:val="none"/>
          <w:effect w:val="none"/>
        </w:rPr>
        <w:t>in conjuntion with</w:t>
      </w:r>
      <w:r>
        <w:rPr>
          <w:b w:val="false"/>
          <w:bCs/>
          <w:i w:val="false"/>
          <w:iCs w:val="false"/>
          <w:caps w:val="false"/>
          <w:smallCaps w:val="false"/>
          <w:strike w:val="false"/>
          <w:dstrike w:val="false"/>
          <w:color w:val="000000"/>
          <w:spacing w:val="0"/>
          <w:sz w:val="24"/>
          <w:szCs w:val="24"/>
          <w:highlight w:val="white"/>
          <w:u w:val="none"/>
          <w:effect w:val="none"/>
        </w:rPr>
        <w:t xml:space="preserve"> the generation of polymerases and replication related proteins (MCM complexes, replication factors, PCNA, primases, helicases, ligases, etc). </w:t>
      </w:r>
      <w:r>
        <w:rPr>
          <w:b w:val="false"/>
          <w:bCs/>
          <w:i w:val="false"/>
          <w:iCs w:val="false"/>
          <w:caps w:val="false"/>
          <w:smallCaps w:val="false"/>
          <w:strike w:val="false"/>
          <w:dstrike w:val="false"/>
          <w:color w:val="000000"/>
          <w:spacing w:val="0"/>
          <w:sz w:val="24"/>
          <w:szCs w:val="24"/>
          <w:highlight w:val="white"/>
          <w:u w:val="none"/>
          <w:effect w:val="none"/>
        </w:rPr>
        <w:t xml:space="preserve">Finally, Cyclin D marks the </w:t>
      </w:r>
      <w:r>
        <w:rPr>
          <w:b w:val="false"/>
          <w:bCs/>
          <w:i w:val="false"/>
          <w:iCs w:val="false"/>
          <w:caps w:val="false"/>
          <w:smallCaps w:val="false"/>
          <w:strike w:val="false"/>
          <w:dstrike w:val="false"/>
          <w:color w:val="000000"/>
          <w:spacing w:val="0"/>
          <w:sz w:val="24"/>
          <w:szCs w:val="24"/>
          <w:highlight w:val="white"/>
          <w:u w:val="none"/>
          <w:effect w:val="none"/>
        </w:rPr>
        <w:t xml:space="preserve">beginning of G2|M phase </w:t>
      </w:r>
      <w:r>
        <w:rPr>
          <w:b w:val="false"/>
          <w:bCs/>
          <w:i w:val="false"/>
          <w:iCs w:val="false"/>
          <w:caps w:val="false"/>
          <w:smallCaps w:val="false"/>
          <w:strike w:val="false"/>
          <w:dstrike w:val="false"/>
          <w:color w:val="000000"/>
          <w:spacing w:val="0"/>
          <w:sz w:val="24"/>
          <w:szCs w:val="24"/>
          <w:highlight w:val="white"/>
          <w:u w:val="none"/>
          <w:effect w:val="none"/>
        </w:rPr>
        <w:t xml:space="preserve">as well as subunits of the anaphase-promoting complex (APC) and cell division control proteins (CDC20 and CDC25)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2007, 2010; Robbens et al., 2005)</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widowControl/>
        <w:pBdr/>
        <w:spacing w:lineRule="auto" w:line="360" w:before="0" w:after="60"/>
        <w:ind w:left="0" w:right="0" w:hanging="0"/>
        <w:jc w:val="both"/>
        <w:rPr>
          <w:rFonts w:ascii="Liberation Serif" w:hAnsi="Liberation Serif"/>
          <w:b w:val="false"/>
          <w:i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t>Their gene</w:t>
      </w:r>
      <w:r>
        <w:rPr>
          <w:b w:val="false"/>
          <w:bCs/>
          <w:i w:val="false"/>
          <w:iCs w:val="false"/>
          <w:caps w:val="false"/>
          <w:smallCaps w:val="false"/>
          <w:strike w:val="false"/>
          <w:dstrike w:val="false"/>
          <w:color w:val="000000"/>
          <w:spacing w:val="0"/>
          <w:sz w:val="24"/>
          <w:szCs w:val="24"/>
          <w:highlight w:val="white"/>
          <w:u w:val="none"/>
          <w:effect w:val="none"/>
        </w:rPr>
        <w:t xml:space="preserve"> expression and protein abundance profiles are compared with the % of cells in </w:t>
      </w:r>
      <w:r>
        <w:rPr>
          <w:b w:val="false"/>
          <w:bCs/>
          <w:i w:val="false"/>
          <w:iCs w:val="false"/>
          <w:caps w:val="false"/>
          <w:smallCaps w:val="false"/>
          <w:strike w:val="false"/>
          <w:dstrike w:val="false"/>
          <w:color w:val="000000"/>
          <w:spacing w:val="0"/>
          <w:sz w:val="24"/>
          <w:szCs w:val="24"/>
          <w:highlight w:val="white"/>
          <w:u w:val="none"/>
          <w:effect w:val="none"/>
        </w:rPr>
        <w:t>the</w:t>
      </w:r>
      <w:r>
        <w:rPr>
          <w:b w:val="false"/>
          <w:bCs/>
          <w:i w:val="false"/>
          <w:iCs w:val="false"/>
          <w:caps w:val="false"/>
          <w:smallCaps w:val="false"/>
          <w:strike w:val="false"/>
          <w:dstrike w:val="false"/>
          <w:color w:val="000000"/>
          <w:spacing w:val="0"/>
          <w:sz w:val="24"/>
          <w:szCs w:val="24"/>
          <w:highlight w:val="white"/>
          <w:u w:val="none"/>
          <w:effect w:val="none"/>
        </w:rPr>
        <w:t xml:space="preserve"> phase o</w:t>
      </w:r>
      <w:r>
        <w:rPr>
          <w:b w:val="false"/>
          <w:bCs/>
          <w:i w:val="false"/>
          <w:iCs w:val="false"/>
          <w:caps w:val="false"/>
          <w:smallCaps w:val="false"/>
          <w:strike w:val="false"/>
          <w:dstrike w:val="false"/>
          <w:color w:val="000000"/>
          <w:spacing w:val="0"/>
          <w:sz w:val="24"/>
          <w:szCs w:val="24"/>
          <w:highlight w:val="white"/>
          <w:u w:val="none"/>
          <w:effect w:val="none"/>
        </w:rPr>
        <w:t xml:space="preserve">f the cycle </w:t>
      </w:r>
      <w:r>
        <w:rPr>
          <w:b w:val="false"/>
          <w:bCs/>
          <w:i w:val="false"/>
          <w:iCs w:val="false"/>
          <w:caps w:val="false"/>
          <w:smallCaps w:val="false"/>
          <w:strike w:val="false"/>
          <w:dstrike w:val="false"/>
          <w:color w:val="000000"/>
          <w:spacing w:val="0"/>
          <w:sz w:val="24"/>
          <w:szCs w:val="24"/>
          <w:highlight w:val="white"/>
          <w:u w:val="none"/>
          <w:effect w:val="none"/>
        </w:rPr>
        <w:t xml:space="preserve">they are involved in </w:t>
      </w:r>
      <w:r>
        <w:rPr>
          <w:b w:val="false"/>
          <w:bCs/>
          <w:i w:val="false"/>
          <w:iCs w:val="false"/>
          <w:caps w:val="false"/>
          <w:smallCaps w:val="false"/>
          <w:strike w:val="false"/>
          <w:dstrike w:val="false"/>
          <w:color w:val="000000"/>
          <w:spacing w:val="0"/>
          <w:sz w:val="24"/>
          <w:szCs w:val="24"/>
          <w:highlight w:val="white"/>
          <w:u w:val="none"/>
          <w:effect w:val="none"/>
        </w:rPr>
        <w:t>(Fig</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34). </w:t>
      </w:r>
      <w:r>
        <w:rPr>
          <w:b w:val="false"/>
          <w:bCs/>
          <w:i w:val="false"/>
          <w:iCs w:val="false"/>
          <w:caps w:val="false"/>
          <w:smallCaps w:val="false"/>
          <w:strike w:val="false"/>
          <w:dstrike w:val="false"/>
          <w:color w:val="000000"/>
          <w:spacing w:val="0"/>
          <w:sz w:val="24"/>
          <w:szCs w:val="24"/>
          <w:highlight w:val="white"/>
          <w:u w:val="none"/>
          <w:effect w:val="none"/>
        </w:rPr>
        <w:t>Besides the gene-protein offset, a</w:t>
      </w:r>
      <w:r>
        <w:rPr>
          <w:b w:val="false"/>
          <w:bCs/>
          <w:i w:val="false"/>
          <w:iCs w:val="false"/>
          <w:caps w:val="false"/>
          <w:smallCaps w:val="false"/>
          <w:strike w:val="false"/>
          <w:dstrike w:val="false"/>
          <w:color w:val="000000"/>
          <w:spacing w:val="0"/>
          <w:sz w:val="24"/>
          <w:szCs w:val="24"/>
          <w:highlight w:val="white"/>
          <w:u w:val="none"/>
          <w:effect w:val="none"/>
        </w:rPr>
        <w:t xml:space="preserve"> general offset between protein abundance and the execution of their physiological role is observed. </w:t>
      </w:r>
      <w:r>
        <w:rPr>
          <w:b w:val="false"/>
          <w:bCs/>
          <w:i w:val="false"/>
          <w:iCs w:val="false"/>
          <w:caps w:val="false"/>
          <w:smallCaps w:val="false"/>
          <w:strike w:val="false"/>
          <w:dstrike w:val="false"/>
          <w:color w:val="000000"/>
          <w:spacing w:val="0"/>
          <w:sz w:val="24"/>
          <w:szCs w:val="24"/>
          <w:highlight w:val="white"/>
          <w:u w:val="none"/>
          <w:effect w:val="none"/>
        </w:rPr>
        <w:t>This offset</w:t>
      </w:r>
      <w:r>
        <w:rPr>
          <w:b w:val="false"/>
          <w:bCs/>
          <w:i w:val="false"/>
          <w:iCs w:val="false"/>
          <w:caps w:val="false"/>
          <w:smallCaps w:val="false"/>
          <w:strike w:val="false"/>
          <w:dstrike w:val="false"/>
          <w:color w:val="000000"/>
          <w:spacing w:val="0"/>
          <w:sz w:val="24"/>
          <w:szCs w:val="24"/>
          <w:highlight w:val="white"/>
          <w:u w:val="none"/>
          <w:effect w:val="none"/>
        </w:rPr>
        <w:t xml:space="preserve"> is longer in phase</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as G1 or G2 (Fig. 34- A,C)</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D</w:t>
      </w:r>
      <w:r>
        <w:rPr>
          <w:b w:val="false"/>
          <w:bCs/>
          <w:i w:val="false"/>
          <w:iCs w:val="false"/>
          <w:caps w:val="false"/>
          <w:smallCaps w:val="false"/>
          <w:strike w:val="false"/>
          <w:dstrike w:val="false"/>
          <w:color w:val="000000"/>
          <w:spacing w:val="0"/>
          <w:sz w:val="24"/>
          <w:szCs w:val="24"/>
          <w:highlight w:val="white"/>
          <w:u w:val="none"/>
          <w:effect w:val="none"/>
        </w:rPr>
        <w:t xml:space="preserve">uring the S phase, as soon as the </w:t>
      </w:r>
      <w:r>
        <w:rPr>
          <w:b w:val="false"/>
          <w:bCs/>
          <w:i w:val="false"/>
          <w:iCs w:val="false"/>
          <w:caps w:val="false"/>
          <w:smallCaps w:val="false"/>
          <w:strike w:val="false"/>
          <w:dstrike w:val="false"/>
          <w:color w:val="000000"/>
          <w:spacing w:val="0"/>
          <w:sz w:val="24"/>
          <w:szCs w:val="24"/>
          <w:highlight w:val="white"/>
          <w:u w:val="none"/>
          <w:effect w:val="none"/>
        </w:rPr>
        <w:t>proteins</w:t>
      </w:r>
      <w:r>
        <w:rPr>
          <w:b w:val="false"/>
          <w:bCs/>
          <w:i w:val="false"/>
          <w:iCs w:val="false"/>
          <w:caps w:val="false"/>
          <w:smallCaps w:val="false"/>
          <w:strike w:val="false"/>
          <w:dstrike w:val="false"/>
          <w:color w:val="000000"/>
          <w:spacing w:val="0"/>
          <w:sz w:val="24"/>
          <w:szCs w:val="24"/>
          <w:highlight w:val="white"/>
          <w:u w:val="none"/>
          <w:effect w:val="none"/>
        </w:rPr>
        <w:t xml:space="preserve"> are available the biological process is executed </w:t>
      </w:r>
      <w:r>
        <w:rPr>
          <w:b w:val="false"/>
          <w:bCs/>
          <w:i w:val="false"/>
          <w:iCs w:val="false"/>
          <w:caps w:val="false"/>
          <w:smallCaps w:val="false"/>
          <w:strike w:val="false"/>
          <w:dstrike w:val="false"/>
          <w:color w:val="000000"/>
          <w:spacing w:val="0"/>
          <w:sz w:val="24"/>
          <w:szCs w:val="24"/>
          <w:highlight w:val="white"/>
          <w:u w:val="none"/>
          <w:effect w:val="none"/>
        </w:rPr>
        <w:t>(Fig. 34- B)</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It could be explained by the experimental design followe</w:t>
      </w:r>
      <w:r>
        <w:rPr>
          <w:b w:val="false"/>
          <w:bCs/>
          <w:i w:val="false"/>
          <w:iCs w:val="false"/>
          <w:caps w:val="false"/>
          <w:smallCaps w:val="false"/>
          <w:strike w:val="false"/>
          <w:dstrike w:val="false"/>
          <w:color w:val="000000"/>
          <w:spacing w:val="0"/>
          <w:sz w:val="24"/>
          <w:szCs w:val="24"/>
          <w:highlight w:val="white"/>
          <w:u w:val="none"/>
          <w:effect w:val="none"/>
        </w:rPr>
        <w:t>d, since</w:t>
      </w:r>
      <w:r>
        <w:rPr>
          <w:b w:val="false"/>
          <w:bCs/>
          <w:i w:val="false"/>
          <w:iCs w:val="false"/>
          <w:caps w:val="false"/>
          <w:smallCaps w:val="false"/>
          <w:strike w:val="false"/>
          <w:dstrike w:val="false"/>
          <w:color w:val="000000"/>
          <w:spacing w:val="0"/>
          <w:sz w:val="24"/>
          <w:szCs w:val="24"/>
          <w:highlight w:val="white"/>
          <w:u w:val="none"/>
          <w:effect w:val="none"/>
        </w:rPr>
        <w:t xml:space="preserve"> proteins selected are directly involved in DNA replication</w:t>
      </w:r>
      <w:r>
        <w:rPr>
          <w:b w:val="false"/>
          <w:bCs/>
          <w:i w:val="false"/>
          <w:iCs w:val="false"/>
          <w:caps w:val="false"/>
          <w:smallCaps w:val="false"/>
          <w:strike w:val="false"/>
          <w:dstrike w:val="false"/>
          <w:color w:val="000000"/>
          <w:spacing w:val="0"/>
          <w:sz w:val="24"/>
          <w:szCs w:val="24"/>
          <w:highlight w:val="white"/>
          <w:u w:val="none"/>
          <w:effect w:val="none"/>
        </w:rPr>
        <w:t xml:space="preserve"> and flow cytometry directly estimates cell division phases based in the DNA content of populations.</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widowControl/>
        <w:pBdr/>
        <w:spacing w:lineRule="auto" w:line="360" w:before="0" w:after="60"/>
        <w:ind w:left="0" w:right="0" w:hanging="0"/>
        <w:jc w:val="both"/>
        <w:rPr>
          <w:rFonts w:ascii="Liberation Sans" w:hAnsi="Liberation Sans"/>
          <w:b/>
          <w:bCs/>
          <w:i w:val="false"/>
          <w:iCs w:val="false"/>
        </w:rPr>
      </w:pPr>
      <w:r>
        <w:rPr>
          <w:rFonts w:ascii="Liberation Serif" w:hAnsi="Liberation Serif"/>
          <w:b w:val="false"/>
          <w:i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bCs/>
          <w:i w:val="false"/>
          <w:iCs w:val="false"/>
        </w:rPr>
      </w:pPr>
      <w:r>
        <w:rPr>
          <w:rFonts w:ascii="Liberation Serif" w:hAnsi="Liberation Serif"/>
          <w:b w:val="false"/>
          <w:i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bCs/>
          <w:i w:val="false"/>
          <w:iCs w:val="false"/>
        </w:rPr>
      </w:pPr>
      <w:r>
        <w:rPr>
          <w:rFonts w:ascii="Liberation Serif" w:hAnsi="Liberation Serif"/>
          <w:b w:val="false"/>
          <w:i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bCs/>
          <w:i w:val="false"/>
          <w:iCs w:val="false"/>
        </w:rPr>
      </w:pPr>
      <w:r>
        <w:rPr>
          <w:rFonts w:ascii="Liberation Serif" w:hAnsi="Liberation Serif"/>
          <w:b w:val="false"/>
          <w:i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transcriptomic and proteomic data for cyclins and CDKs found in </w:t>
      </w:r>
      <w:r>
        <w:rPr>
          <w:b w:val="false"/>
          <w:bCs w:val="false"/>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are in agreement with the current cell cycle model for plants </w:t>
      </w:r>
      <w:r>
        <w:rPr>
          <w:b w:val="false"/>
          <w:bCs/>
          <w:i w:val="false"/>
          <w:iCs w:val="false"/>
          <w:caps w:val="false"/>
          <w:smallCaps w:val="false"/>
          <w:strike w:val="false"/>
          <w:dstrike w:val="false"/>
          <w:color w:val="000000"/>
          <w:spacing w:val="0"/>
          <w:sz w:val="24"/>
          <w:szCs w:val="24"/>
          <w:highlight w:val="white"/>
          <w:u w:val="none"/>
          <w:effect w:val="none"/>
        </w:rPr>
        <w:t>(Fig. 35)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For both summer and winter photoperiods, the transcription of Cyclin A gene takes place during G1 phase </w:t>
      </w:r>
      <w:r>
        <w:rPr>
          <w:b w:val="false"/>
          <w:bCs/>
          <w:i w:val="false"/>
          <w:iCs w:val="false"/>
          <w:caps w:val="false"/>
          <w:smallCaps w:val="false"/>
          <w:strike w:val="false"/>
          <w:dstrike w:val="false"/>
          <w:color w:val="000000"/>
          <w:spacing w:val="0"/>
          <w:sz w:val="24"/>
          <w:szCs w:val="24"/>
          <w:highlight w:val="white"/>
          <w:u w:val="none"/>
          <w:effect w:val="none"/>
        </w:rPr>
        <w:t>and it is the first cyclin to be activated. Cyclin A is suggested to be purely regulated by the circadian clock since it has been probed to be independent of the metabolic status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2010)</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In agreement with previous transcriptomic analysis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 Moulager et al., 2007)</w:t>
      </w:r>
      <w:r>
        <w:rPr>
          <w:b w:val="false"/>
          <w:bCs/>
          <w:i w:val="false"/>
          <w:iCs w:val="false"/>
          <w:caps w:val="false"/>
          <w:smallCaps w:val="false"/>
          <w:strike w:val="false"/>
          <w:dstrike w:val="false"/>
          <w:color w:val="000000"/>
          <w:spacing w:val="0"/>
          <w:sz w:val="24"/>
          <w:szCs w:val="24"/>
          <w:highlight w:val="white"/>
          <w:u w:val="none"/>
          <w:effect w:val="none"/>
        </w:rPr>
        <w:t xml:space="preserve">⁠, Cyclin A expression is </w:t>
      </w:r>
      <w:r>
        <w:rPr>
          <w:b w:val="false"/>
          <w:bCs/>
          <w:i w:val="false"/>
          <w:iCs w:val="false"/>
          <w:caps w:val="false"/>
          <w:smallCaps w:val="false"/>
          <w:strike w:val="false"/>
          <w:dstrike w:val="false"/>
          <w:color w:val="000000"/>
          <w:spacing w:val="0"/>
          <w:sz w:val="24"/>
          <w:szCs w:val="24"/>
          <w:highlight w:val="white"/>
          <w:u w:val="none"/>
          <w:effect w:val="none"/>
        </w:rPr>
        <w:t xml:space="preserve">followed by Cyclin B </w:t>
      </w:r>
      <w:r>
        <w:rPr>
          <w:b w:val="false"/>
          <w:bCs/>
          <w:i w:val="false"/>
          <w:iCs w:val="false"/>
          <w:caps w:val="false"/>
          <w:smallCaps w:val="false"/>
          <w:strike w:val="false"/>
          <w:dstrike w:val="false"/>
          <w:color w:val="000000"/>
          <w:spacing w:val="0"/>
          <w:sz w:val="24"/>
          <w:szCs w:val="24"/>
          <w:highlight w:val="white"/>
          <w:u w:val="none"/>
          <w:effect w:val="none"/>
        </w:rPr>
        <w:t>expression</w:t>
      </w:r>
      <w:r>
        <w:rPr>
          <w:b w:val="false"/>
          <w:bCs/>
          <w:i w:val="false"/>
          <w:iCs w:val="false"/>
          <w:caps w:val="false"/>
          <w:smallCaps w:val="false"/>
          <w:strike w:val="false"/>
          <w:dstrike w:val="false"/>
          <w:color w:val="000000"/>
          <w:spacing w:val="0"/>
          <w:sz w:val="24"/>
          <w:szCs w:val="24"/>
          <w:highlight w:val="white"/>
          <w:u w:val="none"/>
          <w:effect w:val="none"/>
        </w:rPr>
        <w:t xml:space="preserve"> during the S phase (Fig 35-A). </w:t>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226175" cy="3746500"/>
                <wp:effectExtent l="0" t="0" r="0" b="0"/>
                <wp:wrapSquare wrapText="largest"/>
                <wp:docPr id="103" name="Marco34"/>
                <a:graphic xmlns:a="http://schemas.openxmlformats.org/drawingml/2006/main">
                  <a:graphicData uri="http://schemas.microsoft.com/office/word/2010/wordprocessingShape">
                    <wps:wsp>
                      <wps:cNvSpPr txBox="1"/>
                      <wps:spPr>
                        <a:xfrm>
                          <a:off x="0" y="0"/>
                          <a:ext cx="6226175" cy="3746500"/>
                        </a:xfrm>
                        <a:prstGeom prst="rect"/>
                      </wps:spPr>
                      <wps:txbx>
                        <w:txbxContent>
                          <w:p>
                            <w:pPr>
                              <w:pStyle w:val="Figure"/>
                              <w:spacing w:before="120" w:after="120"/>
                              <w:jc w:val="both"/>
                              <w:rPr/>
                            </w:pPr>
                            <w:r>
                              <w:rPr/>
                              <w:drawing>
                                <wp:inline distT="0" distB="0" distL="0" distR="0">
                                  <wp:extent cx="6120130" cy="2969260"/>
                                  <wp:effectExtent l="0" t="0" r="0" b="0"/>
                                  <wp:docPr id="10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wps:txbx>
                      <wps:bodyPr anchor="t" lIns="0" tIns="0" rIns="0" bIns="0">
                        <a:noAutofit/>
                      </wps:bodyPr>
                    </wps:wsp>
                  </a:graphicData>
                </a:graphic>
              </wp:anchor>
            </w:drawing>
          </mc:Choice>
          <mc:Fallback>
            <w:pict>
              <v:rect style="position:absolute;rotation:0;width:490.25pt;height:29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drawing>
                          <wp:inline distT="0" distB="0" distL="0" distR="0">
                            <wp:extent cx="6120130" cy="2969260"/>
                            <wp:effectExtent l="0" t="0" r="0" b="0"/>
                            <wp:docPr id="10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v:textbox>
                <w10:wrap type="square" side="largest"/>
              </v:rect>
            </w:pict>
          </mc:Fallback>
        </mc:AlternateContent>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 xml:space="preserve">Cyclins proteins are not detected in our proteomic analysis, however CDKA and CDKB proteins are detected and their abundance profiles are in agreement with the proposed model. CDKA transcript reaches its maximum level of expression during G1, which causes an increase of CDKA protein abundance by the second part of G1 phase </w:t>
      </w:r>
      <w:r>
        <w:rPr>
          <w:b w:val="false"/>
          <w:bCs/>
          <w:i w:val="false"/>
          <w:iCs w:val="false"/>
          <w:caps w:val="false"/>
          <w:smallCaps w:val="false"/>
          <w:strike w:val="false"/>
          <w:dstrike w:val="false"/>
          <w:color w:val="000000"/>
          <w:spacing w:val="0"/>
          <w:sz w:val="24"/>
          <w:szCs w:val="24"/>
          <w:highlight w:val="white"/>
          <w:u w:val="none"/>
          <w:effect w:val="none"/>
        </w:rPr>
        <w:t xml:space="preserve">(Fig. 35-B) </w:t>
      </w:r>
      <w:r>
        <w:rPr>
          <w:b w:val="false"/>
          <w:bCs/>
          <w:i w:val="false"/>
          <w:iCs w:val="false"/>
          <w:caps w:val="false"/>
          <w:smallCaps w:val="false"/>
          <w:strike w:val="false"/>
          <w:dstrike w:val="false"/>
          <w:color w:val="000000"/>
          <w:spacing w:val="0"/>
          <w:sz w:val="24"/>
          <w:szCs w:val="24"/>
          <w:highlight w:val="white"/>
          <w:u w:val="none"/>
          <w:effect w:val="none"/>
        </w:rPr>
        <w:t xml:space="preserve">allowing, with CyclinA, the progression of the cell cycle to the S phase. </w:t>
      </w:r>
      <w:r>
        <w:rPr>
          <w:b w:val="false"/>
          <w:bCs/>
          <w:i w:val="false"/>
          <w:iCs w:val="false"/>
          <w:caps w:val="false"/>
          <w:smallCaps w:val="false"/>
          <w:strike w:val="false"/>
          <w:dstrike w:val="false"/>
          <w:color w:val="000000"/>
          <w:spacing w:val="0"/>
          <w:sz w:val="24"/>
          <w:szCs w:val="24"/>
          <w:highlight w:val="white"/>
          <w:u w:val="none"/>
          <w:effect w:val="none"/>
        </w:rPr>
        <w:t>During the</w:t>
      </w:r>
      <w:r>
        <w:rPr>
          <w:b w:val="false"/>
          <w:bCs/>
          <w:i w:val="false"/>
          <w:iCs w:val="false"/>
          <w:caps w:val="false"/>
          <w:smallCaps w:val="false"/>
          <w:strike w:val="false"/>
          <w:dstrike w:val="false"/>
          <w:color w:val="000000"/>
          <w:spacing w:val="0"/>
          <w:sz w:val="24"/>
          <w:szCs w:val="24"/>
          <w:highlight w:val="white"/>
          <w:u w:val="none"/>
          <w:effect w:val="none"/>
        </w:rPr>
        <w:t xml:space="preserve"> S phase, CDKB protein abundance level reaches its maximum (Fig. 35- C), being coincident with Cyclin B transcript. Cyclin D transcript levels are low under both photoperiods, but their maximum level of expression are coincident with G2|M phase (Fig. 35-A). </w:t>
      </w:r>
      <w:r>
        <w:rPr>
          <w:b w:val="false"/>
          <w:bCs/>
          <w:i w:val="false"/>
          <w:iCs w:val="false"/>
          <w:caps w:val="false"/>
          <w:smallCaps w:val="false"/>
          <w:strike w:val="false"/>
          <w:dstrike w:val="false"/>
          <w:color w:val="FF0000"/>
          <w:spacing w:val="0"/>
          <w:sz w:val="24"/>
          <w:szCs w:val="24"/>
          <w:highlight w:val="white"/>
          <w:u w:val="none"/>
          <w:effect w:val="none"/>
        </w:rPr>
        <w:t xml:space="preserve">Por qué sube tanto la CycA en SD?. </w:t>
      </w:r>
    </w:p>
    <w:p>
      <w:pPr>
        <w:pStyle w:val="Cuerpodetexto"/>
        <w:widowControl/>
        <w:pBdr/>
        <w:spacing w:lineRule="auto" w:line="360" w:before="0" w:after="60"/>
        <w:ind w:left="0" w:right="0" w:hanging="0"/>
        <w:jc w:val="both"/>
        <w:rPr/>
      </w:pPr>
      <w:r>
        <w:rPr>
          <w:b w:val="false"/>
          <w:bCs/>
          <w:i w:val="false"/>
          <w:iCs w:val="false"/>
          <w:caps w:val="false"/>
          <w:smallCaps w:val="false"/>
          <w:strike w:val="false"/>
          <w:dstrike w:val="false"/>
          <w:color w:val="000000"/>
          <w:spacing w:val="0"/>
          <w:sz w:val="24"/>
          <w:szCs w:val="24"/>
          <w:highlight w:val="white"/>
          <w:u w:val="none"/>
          <w:effect w:val="none"/>
        </w:rPr>
        <w:t xml:space="preserve">FTSZ transcript and protein profiles are presented in order to achieve a deeper understanding of the chloroplast division in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F</w:t>
      </w:r>
      <w:r>
        <w:rPr>
          <w:b w:val="false"/>
          <w:bCs/>
          <w:i w:val="false"/>
          <w:iCs w:val="false"/>
          <w:caps w:val="false"/>
          <w:smallCaps w:val="false"/>
          <w:strike w:val="false"/>
          <w:dstrike w:val="false"/>
          <w:color w:val="000000"/>
          <w:spacing w:val="0"/>
          <w:sz w:val="24"/>
          <w:szCs w:val="24"/>
          <w:highlight w:val="white"/>
          <w:u w:val="none"/>
          <w:effect w:val="none"/>
        </w:rPr>
        <w:t>TSZ is a key protein of the chloroplast division machinery that has been conserved from its cyanobacterial ancestors (</w:t>
      </w:r>
      <w:r>
        <w:rPr>
          <w:b w:val="false"/>
          <w:bCs/>
          <w:iCs w:val="false"/>
          <w:caps w:val="false"/>
          <w:smallCaps w:val="false"/>
          <w:strike w:val="false"/>
          <w:dstrike w:val="false"/>
          <w:spacing w:val="0"/>
          <w:sz w:val="24"/>
          <w:szCs w:val="24"/>
          <w:highlight w:val="white"/>
          <w:u w:val="none"/>
          <w:effect w:val="none"/>
        </w:rPr>
        <w:t>FtsZ in chloroplast division: Structure, function and evolution</w:t>
      </w:r>
      <w:r>
        <w:rPr>
          <w:b w:val="false"/>
          <w:bCs/>
          <w:iCs w:val="false"/>
          <w:caps w:val="false"/>
          <w:smallCaps w:val="false"/>
          <w:strike w:val="false"/>
          <w:dstrike w:val="false"/>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Chloroplast division is considered to take place during sunrise in summer photoperiod and 4h before sunrise in winter photoperiod (Fig. 33- D,E), which is in agreement with </w:t>
      </w:r>
      <w:r>
        <w:rPr>
          <w:b w:val="false"/>
          <w:bCs/>
          <w:i w:val="false"/>
          <w:iCs w:val="false"/>
          <w:caps w:val="false"/>
          <w:smallCaps w:val="false"/>
          <w:strike w:val="false"/>
          <w:dstrike w:val="false"/>
          <w:color w:val="000000"/>
          <w:spacing w:val="0"/>
          <w:sz w:val="24"/>
          <w:szCs w:val="24"/>
          <w:highlight w:val="white"/>
          <w:u w:val="none"/>
          <w:effect w:val="none"/>
        </w:rPr>
        <w:t xml:space="preserve">the protein abundance profiles of FTSZ in both photoperiods (Fig. 35-D) </w:t>
      </w:r>
      <w:r>
        <w:rPr>
          <w:b w:val="false"/>
          <w:bCs/>
          <w:i w:val="false"/>
          <w:iCs w:val="false"/>
          <w:caps w:val="false"/>
          <w:smallCaps w:val="false"/>
          <w:strike w:val="false"/>
          <w:dstrike w:val="false"/>
          <w:color w:val="FF0000"/>
          <w:spacing w:val="0"/>
          <w:sz w:val="24"/>
          <w:szCs w:val="24"/>
          <w:highlight w:val="white"/>
          <w:u w:val="none"/>
          <w:effect w:val="none"/>
        </w:rPr>
        <w:t>En realidad SD no coincide muy bien no? merece la pena poner las graficas de FTSZ?</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FF0000"/>
          <w:spacing w:val="0"/>
          <w:sz w:val="24"/>
          <w:szCs w:val="24"/>
          <w:highlight w:val="white"/>
          <w:u w:val="none"/>
          <w:effect w:val="none"/>
        </w:rPr>
      </w:pPr>
      <w:r>
        <w:rPr/>
      </w:r>
      <w:r>
        <mc:AlternateContent>
          <mc:Choice Requires="wps">
            <w:drawing>
              <wp:anchor behindDoc="0" distT="0" distB="0" distL="0" distR="0" simplePos="0" locked="0" layoutInCell="1" allowOverlap="1" relativeHeight="75">
                <wp:simplePos x="0" y="0"/>
                <wp:positionH relativeFrom="column">
                  <wp:posOffset>-41275</wp:posOffset>
                </wp:positionH>
                <wp:positionV relativeFrom="paragraph">
                  <wp:posOffset>635</wp:posOffset>
                </wp:positionV>
                <wp:extent cx="6028055" cy="6390005"/>
                <wp:effectExtent l="0" t="0" r="0" b="0"/>
                <wp:wrapSquare wrapText="largest"/>
                <wp:docPr id="106" name="Marco35"/>
                <a:graphic xmlns:a="http://schemas.openxmlformats.org/drawingml/2006/main">
                  <a:graphicData uri="http://schemas.microsoft.com/office/word/2010/wordprocessingShape">
                    <wps:wsp>
                      <wps:cNvSpPr txBox="1"/>
                      <wps:spPr>
                        <a:xfrm>
                          <a:off x="0" y="0"/>
                          <a:ext cx="6028055" cy="6390005"/>
                        </a:xfrm>
                        <a:prstGeom prst="rect"/>
                      </wps:spPr>
                      <wps:txbx>
                        <w:txbxContent>
                          <w:p>
                            <w:pPr>
                              <w:pStyle w:val="Figure"/>
                              <w:spacing w:before="120" w:after="120"/>
                              <w:rPr/>
                            </w:pPr>
                            <w:r>
                              <w:rPr/>
                              <w:drawing>
                                <wp:inline distT="0" distB="0" distL="0" distR="0">
                                  <wp:extent cx="5847080" cy="5443855"/>
                                  <wp:effectExtent l="0" t="0" r="0" b="0"/>
                                  <wp:docPr id="10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wps:txbx>
                      <wps:bodyPr anchor="t" lIns="0" tIns="0" rIns="0" bIns="0">
                        <a:noAutofit/>
                      </wps:bodyPr>
                    </wps:wsp>
                  </a:graphicData>
                </a:graphic>
              </wp:anchor>
            </w:drawing>
          </mc:Choice>
          <mc:Fallback>
            <w:pict>
              <v:rect style="position:absolute;rotation:0;width:474.65pt;height:503.1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drawing>
                          <wp:inline distT="0" distB="0" distL="0" distR="0">
                            <wp:extent cx="5847080" cy="5443855"/>
                            <wp:effectExtent l="0" t="0" r="0" b="0"/>
                            <wp:docPr id="10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v:textbox>
                <w10:wrap type="square" side="largest"/>
              </v:rect>
            </w:pict>
          </mc:Fallback>
        </mc:AlternateContent>
      </w:r>
    </w:p>
    <w:p>
      <w:pPr>
        <w:pStyle w:val="Cuerpodetexto"/>
        <w:rPr>
          <w:i w:val="false"/>
        </w:rPr>
      </w:pPr>
      <w:r>
        <w:rPr>
          <w:i w:val="false"/>
          <w:iCs w:val="false"/>
        </w:rPr>
        <w:t xml:space="preserve">CUIDADO </w:t>
      </w:r>
      <w:r>
        <w:rPr>
          <w:b w:val="false"/>
          <w:bCs/>
          <w:i w:val="false"/>
          <w:iCs w:val="false"/>
          <w:caps w:val="false"/>
          <w:smallCaps w:val="false"/>
          <w:strike w:val="false"/>
          <w:dstrike w:val="false"/>
          <w:color w:val="C9211E"/>
          <w:spacing w:val="0"/>
          <w:sz w:val="24"/>
          <w:szCs w:val="24"/>
          <w:highlight w:val="white"/>
          <w:u w:val="none"/>
          <w:effect w:val="none"/>
        </w:rPr>
        <w:t>Violin plots y plots de cyclinas no coinciden</w:t>
      </w:r>
      <w:r>
        <w:rPr>
          <w:b w:val="false"/>
          <w:bCs/>
          <w:i w:val="false"/>
          <w:iCs w:val="false"/>
          <w:caps w:val="false"/>
          <w:smallCaps w:val="false"/>
          <w:strike w:val="false"/>
          <w:dstrike w:val="false"/>
          <w:color w:val="C9211E"/>
          <w:spacing w:val="0"/>
          <w:sz w:val="24"/>
          <w:szCs w:val="24"/>
          <w:highlight w:val="white"/>
          <w:u w:val="none"/>
          <w:effect w:val="none"/>
        </w:rPr>
        <w:t xml:space="preserve">: cycA se transcribe durante G1 y CDKA tb. Ambas marcan el paso entre G1 y S, la cyclina D se mantiene desde mitosis pero no es algo que se produzca durante G1. CyclinB y CDKB se producen durante la fase S, y hasta que no llega cycD no se pasa </w:t>
      </w:r>
      <w:r>
        <w:rPr>
          <w:b w:val="false"/>
          <w:bCs/>
          <w:i w:val="false"/>
          <w:iCs w:val="false"/>
          <w:caps w:val="false"/>
          <w:smallCaps w:val="false"/>
          <w:strike w:val="false"/>
          <w:dstrike w:val="false"/>
          <w:color w:val="C9211E"/>
          <w:spacing w:val="0"/>
          <w:sz w:val="24"/>
          <w:szCs w:val="24"/>
          <w:highlight w:val="white"/>
          <w:u w:val="none"/>
          <w:effect w:val="none"/>
        </w:rPr>
        <w:t>de</w:t>
      </w:r>
      <w:r>
        <w:rPr>
          <w:b w:val="false"/>
          <w:bCs/>
          <w:i w:val="false"/>
          <w:iCs w:val="false"/>
          <w:caps w:val="false"/>
          <w:smallCaps w:val="false"/>
          <w:strike w:val="false"/>
          <w:dstrike w:val="false"/>
          <w:color w:val="C9211E"/>
          <w:spacing w:val="0"/>
          <w:sz w:val="24"/>
          <w:szCs w:val="24"/>
          <w:highlight w:val="white"/>
          <w:u w:val="none"/>
          <w:effect w:val="none"/>
        </w:rPr>
        <w:t xml:space="preserve"> G2 </w:t>
      </w:r>
      <w:r>
        <w:rPr>
          <w:b w:val="false"/>
          <w:bCs/>
          <w:i w:val="false"/>
          <w:iCs w:val="false"/>
          <w:caps w:val="false"/>
          <w:smallCaps w:val="false"/>
          <w:strike w:val="false"/>
          <w:dstrike w:val="false"/>
          <w:color w:val="C9211E"/>
          <w:spacing w:val="0"/>
          <w:sz w:val="24"/>
          <w:szCs w:val="24"/>
          <w:highlight w:val="white"/>
          <w:u w:val="none"/>
          <w:effect w:val="none"/>
        </w:rPr>
        <w:t xml:space="preserve">a </w:t>
      </w:r>
      <w:r>
        <w:rPr>
          <w:b w:val="false"/>
          <w:bCs/>
          <w:i w:val="false"/>
          <w:iCs w:val="false"/>
          <w:caps w:val="false"/>
          <w:smallCaps w:val="false"/>
          <w:strike w:val="false"/>
          <w:dstrike w:val="false"/>
          <w:color w:val="C9211E"/>
          <w:spacing w:val="0"/>
          <w:sz w:val="24"/>
          <w:szCs w:val="24"/>
          <w:highlight w:val="white"/>
          <w:u w:val="none"/>
          <w:effect w:val="none"/>
        </w:rPr>
        <w:t xml:space="preserve">M. En el plot de las cyc esta bien pero en la tabla de los violin no. </w:t>
      </w:r>
    </w:p>
    <w:p>
      <w:pPr>
        <w:pStyle w:val="Cuerpodetexto"/>
        <w:rPr>
          <w:i w:val="false"/>
          <w:i w:val="false"/>
          <w:iCs w:val="false"/>
        </w:rPr>
      </w:pPr>
      <w:r>
        <w:rPr>
          <w:i w:val="false"/>
          <w:iCs w:val="false"/>
        </w:rPr>
      </w:r>
    </w:p>
    <w:p>
      <w:pPr>
        <w:pStyle w:val="Cuerpodetexto"/>
        <w:rPr>
          <w:i w:val="false"/>
          <w:i w:val="false"/>
          <w:iCs w:val="false"/>
        </w:rPr>
      </w:pPr>
      <w:r>
        <w:rPr>
          <w:i w:val="false"/>
          <w:iCs w:val="false"/>
        </w:rPr>
      </w:r>
    </w:p>
    <w:p>
      <w:pPr>
        <w:pStyle w:val="Cuerpodetexto"/>
        <w:rPr>
          <w:i/>
          <w:i/>
          <w:iCs/>
        </w:rPr>
      </w:pPr>
      <w:r>
        <w:rPr>
          <w:i/>
          <w:iCs/>
        </w:rPr>
      </w:r>
    </w:p>
    <w:p>
      <w:pPr>
        <w:pStyle w:val="Cuerpodetexto"/>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86" w:name="__RefHeading___Toc134169_215731975"/>
      <w:bookmarkEnd w:id="86"/>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43"/>
          <w:footerReference w:type="default" r:id="rId44"/>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Akhtar, R. A., Reddy, A. B., Maywood, E. S., Clayton, J. D., King, V. M., Smith, A. G., Gant, T. W., Hastings, M. H., &amp; Kyriacou, C. P. (2002). Circadian cycling of the mouse liver transcriptome, as revealed by cDNA microarray, is driven by the suprachiasmatic nucleus.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12</w:t>
      </w:r>
      <w:r>
        <w:rPr>
          <w:rFonts w:ascii="Liberation Sans" w:hAnsi="Liberation Sans"/>
          <w:sz w:val="24"/>
        </w:rPr>
        <w:t>(7). https://doi.org/10.1016/S0960-9822(02)00759-5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Candolle, M. (1832). </w:t>
      </w:r>
      <w:r>
        <w:rPr>
          <w:rFonts w:ascii="Liberation Sans" w:hAnsi="Liberation Sans"/>
          <w:i/>
          <w:sz w:val="24"/>
        </w:rPr>
        <w:t>Physiologie végétale</w:t>
      </w:r>
      <w:r>
        <w:rPr>
          <w:rFonts w:ascii="Liberation Sans" w:hAnsi="Liberation Sans"/>
          <w:sz w:val="24"/>
        </w:rPr>
        <w:t>. Bechet Jeune.</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Duhamel du Monceau, H. L. (1759). </w:t>
      </w:r>
      <w:r>
        <w:rPr>
          <w:rFonts w:ascii="Liberation Sans" w:hAnsi="Liberation Sans"/>
          <w:i/>
          <w:sz w:val="24"/>
        </w:rPr>
        <w:t>La physique des arbres</w:t>
      </w:r>
      <w:r>
        <w:rPr>
          <w:rFonts w:ascii="Liberation Sans" w:hAnsi="Liberation Sans"/>
          <w:sz w:val="24"/>
        </w:rPr>
        <w:t>. H. L. Guerin &amp; L. F. Delatour.</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Eissenberg, J. C., &amp; Elgin, S. C. R. (2006). Marking time. In </w:t>
      </w:r>
      <w:r>
        <w:rPr>
          <w:rFonts w:ascii="Liberation Sans" w:hAnsi="Liberation Sans"/>
          <w:i/>
          <w:sz w:val="24"/>
        </w:rPr>
        <w:t>Nature Genetics</w:t>
      </w:r>
      <w:r>
        <w:rPr>
          <w:rFonts w:ascii="Liberation Sans" w:hAnsi="Liberation Sans"/>
          <w:sz w:val="24"/>
        </w:rPr>
        <w:t xml:space="preserve"> (Vol. 38, Issue 3). https://doi.org/10.1038/ng0306-276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HASTINGS, J. W., &amp; SWEENEY, B. M. (1957). The luminescent reaction in extracts of the marine dinoflagellate, Gonyaulax polyedra. </w:t>
      </w:r>
      <w:r>
        <w:rPr>
          <w:rFonts w:ascii="Liberation Sans" w:hAnsi="Liberation Sans"/>
          <w:i/>
          <w:sz w:val="24"/>
        </w:rPr>
        <w:t>Journal of Cellular Physiology</w:t>
      </w:r>
      <w:r>
        <w:rPr>
          <w:rFonts w:ascii="Liberation Sans" w:hAnsi="Liberation Sans"/>
          <w:sz w:val="24"/>
        </w:rPr>
        <w:t xml:space="preserve">, </w:t>
      </w:r>
      <w:r>
        <w:rPr>
          <w:rFonts w:ascii="Liberation Sans" w:hAnsi="Liberation Sans"/>
          <w:i/>
          <w:sz w:val="24"/>
        </w:rPr>
        <w:t>49</w:t>
      </w:r>
      <w:r>
        <w:rPr>
          <w:rFonts w:ascii="Liberation Sans" w:hAnsi="Liberation Sans"/>
          <w:sz w:val="24"/>
        </w:rPr>
        <w:t>(2). https://doi.org/10.1002/jcp.1030490205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Mitsui, A., Kumazawa, S., Takahashi, A., Ikemoto, H., Cao, S., &amp; Arai, T. (1986). Strategy by which nitrogen-fixing unicellular cyanobacteria grow photoautotrophically.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323</w:t>
      </w:r>
      <w:r>
        <w:rPr>
          <w:rFonts w:ascii="Liberation Sans" w:hAnsi="Liberation Sans"/>
          <w:sz w:val="24"/>
        </w:rPr>
        <w:t>(6090). https://doi.org/10.1038/323720a0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Richter, C. P. (1922). A behavioristic study of the activity of the rat. In </w:t>
      </w:r>
      <w:r>
        <w:rPr>
          <w:rFonts w:ascii="Liberation Sans" w:hAnsi="Liberation Sans"/>
          <w:i/>
          <w:sz w:val="24"/>
        </w:rPr>
        <w:t>A behavioristic study of the activity of the rat,</w:t>
      </w:r>
      <w:r>
        <w:rPr>
          <w:rFonts w:ascii="Liberation Sans" w:hAnsi="Liberation Sans"/>
          <w:sz w:val="24"/>
        </w:rPr>
        <w:t>. https://doi.org/10.5962/bhl.title.151527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Somers, D. E., Webb, A. A. R., Pearson, M., &amp; Kay, S. A. (1998). The short-period mutant, toc1-1, alters circadian clock regulation of multiple outputs throughout development in Arabidopsis thaliana. </w:t>
      </w:r>
      <w:r>
        <w:rPr>
          <w:rFonts w:ascii="Liberation Sans" w:hAnsi="Liberation Sans"/>
          <w:i/>
          <w:sz w:val="24"/>
        </w:rPr>
        <w:t>Development</w:t>
      </w:r>
      <w:r>
        <w:rPr>
          <w:rFonts w:ascii="Liberation Sans" w:hAnsi="Liberation Sans"/>
          <w:sz w:val="24"/>
        </w:rPr>
        <w:t xml:space="preserve">, </w:t>
      </w:r>
      <w:r>
        <w:rPr>
          <w:rFonts w:ascii="Liberation Sans" w:hAnsi="Liberation Sans"/>
          <w:i/>
          <w:sz w:val="24"/>
        </w:rPr>
        <w:t>125</w:t>
      </w:r>
      <w:r>
        <w:rPr>
          <w:rFonts w:ascii="Liberation Sans" w:hAnsi="Liberation Sans"/>
          <w:sz w:val="24"/>
        </w:rPr>
        <w:t>(3). https://doi.org/10.1242/dev.125.3.485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45"/>
      <w:footerReference w:type="default" r:id="rId46"/>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erif">
    <w:altName w:val="Times New Roman"/>
    <w:charset w:val="01"/>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header" Target="header2.xml"/><Relationship Id="rId44" Type="http://schemas.openxmlformats.org/officeDocument/2006/relationships/footer" Target="footer2.xml"/><Relationship Id="rId45" Type="http://schemas.openxmlformats.org/officeDocument/2006/relationships/header" Target="header3.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16400</TotalTime>
  <Application>LibreOffice/6.4.7.2$Linux_X86_64 LibreOffice_project/40$Build-2</Application>
  <Pages>143</Pages>
  <Words>34266</Words>
  <Characters>197347</Characters>
  <CharactersWithSpaces>230981</CharactersWithSpaces>
  <Paragraphs>856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2023-01-13T12:35:21Z</dcterms:modified>
  <cp:revision>228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