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42.jpeg" ContentType="image/jpeg"/>
  <Override PartName="/word/media/image2.png" ContentType="image/png"/>
  <Override PartName="/word/media/image32.png" ContentType="image/png"/>
  <Override PartName="/word/media/image12.png" ContentType="image/png"/>
  <Override PartName="/word/media/image40.png" ContentType="image/png"/>
  <Override PartName="/word/media/image44.jpeg" ContentType="image/jpe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3.png" ContentType="image/png"/>
  <Override PartName="/word/media/image38.png" ContentType="image/png"/>
  <Override PartName="/word/media/image8.png" ContentType="image/png"/>
  <Override PartName="/word/media/image13.png" ContentType="image/png"/>
  <Override PartName="/word/media/image45.jpeg" ContentType="image/jpeg"/>
  <Override PartName="/word/media/image46.png" ContentType="image/png"/>
  <Override PartName="/word/media/image11.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14</w:t>
            </w:r>
          </w:hyperlink>
        </w:p>
        <w:p>
          <w:pPr>
            <w:pStyle w:val="Sumario1"/>
            <w:rPr/>
          </w:pPr>
          <w:hyperlink w:anchor="__RefHeading___Toc31188_448844389">
            <w:r>
              <w:rPr>
                <w:rStyle w:val="Enlacedelndice"/>
              </w:rPr>
              <w:t>Introduction</w:t>
              <w:tab/>
              <w:t>18</w:t>
            </w:r>
          </w:hyperlink>
        </w:p>
        <w:p>
          <w:pPr>
            <w:pStyle w:val="Sumario2"/>
            <w:tabs>
              <w:tab w:val="clear" w:pos="9355"/>
              <w:tab w:val="right" w:pos="9638" w:leader="dot"/>
            </w:tabs>
            <w:rPr/>
          </w:pPr>
          <w:hyperlink w:anchor="__RefHeading___Toc134149_215731975">
            <w:r>
              <w:rPr>
                <w:rStyle w:val="Enlacedelndice"/>
              </w:rPr>
              <w:t>C</w:t>
            </w:r>
          </w:hyperlink>
          <w:hyperlink w:anchor="__RefHeading___Toc134149_215731975">
            <w:r>
              <w:rPr>
                <w:rStyle w:val="Enlacedelndice"/>
              </w:rPr>
              <w:t>hr</w:t>
            </w:r>
          </w:hyperlink>
          <w:hyperlink w:anchor="__RefHeading___Toc134149_215731975">
            <w:r>
              <w:rPr>
                <w:rStyle w:val="Enlacedelndice"/>
              </w:rPr>
              <w:t>onob</w:t>
            </w:r>
          </w:hyperlink>
          <w:hyperlink w:anchor="__RefHeading___Toc134149_215731975">
            <w:r>
              <w:rPr>
                <w:rStyle w:val="Enlacedelndice"/>
              </w:rPr>
              <w:t>i</w:t>
            </w:r>
          </w:hyperlink>
          <w:hyperlink w:anchor="__RefHeading___Toc134149_215731975">
            <w:r>
              <w:rPr>
                <w:rStyle w:val="Enlacedelndice"/>
              </w:rPr>
              <w:t>olog</w:t>
            </w:r>
          </w:hyperlink>
          <w:hyperlink w:anchor="__RefHeading___Toc134149_215731975">
            <w:r>
              <w:rPr>
                <w:rStyle w:val="Enlacedelndice"/>
              </w:rPr>
              <w:t>y</w:t>
            </w:r>
          </w:hyperlink>
          <w:hyperlink w:anchor="__RefHeading___Toc134149_215731975">
            <w:r>
              <w:rPr>
                <w:rStyle w:val="Enlacedelndice"/>
              </w:rPr>
              <w:tab/>
              <w:t>20</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35</w:t>
            </w:r>
          </w:hyperlink>
        </w:p>
        <w:p>
          <w:pPr>
            <w:pStyle w:val="Sumario1"/>
            <w:rPr/>
          </w:pPr>
          <w:hyperlink w:anchor="__RefHeading___Toc31190_448844389">
            <w:r>
              <w:rPr>
                <w:rStyle w:val="Enlacedelndice"/>
              </w:rPr>
              <w:t>Materials and Methods</w:t>
              <w:tab/>
              <w:t>40</w:t>
            </w:r>
          </w:hyperlink>
        </w:p>
        <w:p>
          <w:pPr>
            <w:pStyle w:val="Sumario2"/>
            <w:tabs>
              <w:tab w:val="clear" w:pos="9355"/>
              <w:tab w:val="right" w:pos="9638" w:leader="dot"/>
            </w:tabs>
            <w:rPr/>
          </w:pPr>
          <w:hyperlink w:anchor="__RefHeading___Toc8410_2905816072">
            <w:r>
              <w:rPr>
                <w:rStyle w:val="Enlacedelndice"/>
              </w:rPr>
              <w:t>Organism and culture growth conditions.</w:t>
              <w:tab/>
              <w:t>42</w:t>
            </w:r>
          </w:hyperlink>
        </w:p>
        <w:p>
          <w:pPr>
            <w:pStyle w:val="Sumario3"/>
            <w:tabs>
              <w:tab w:val="clear" w:pos="9072"/>
              <w:tab w:val="right" w:pos="9638" w:leader="dot"/>
            </w:tabs>
            <w:rPr/>
          </w:pPr>
          <w:hyperlink w:anchor="__RefHeading___Toc8412_2905816072">
            <w:r>
              <w:rPr>
                <w:rStyle w:val="Enlacedelndice"/>
              </w:rPr>
              <w:t>Organism and growth medium.</w:t>
              <w:tab/>
              <w:t>42</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42</w:t>
            </w:r>
          </w:hyperlink>
        </w:p>
        <w:p>
          <w:pPr>
            <w:pStyle w:val="Sumario2"/>
            <w:tabs>
              <w:tab w:val="clear" w:pos="9355"/>
              <w:tab w:val="right" w:pos="9638" w:leader="dot"/>
            </w:tabs>
            <w:rPr/>
          </w:pPr>
          <w:hyperlink w:anchor="__RefHeading___Toc8416_2905816072">
            <w:r>
              <w:rPr>
                <w:rStyle w:val="Enlacedelndice"/>
              </w:rPr>
              <w:t>Experimental design.</w:t>
              <w:tab/>
              <w:t>44</w:t>
            </w:r>
          </w:hyperlink>
        </w:p>
        <w:p>
          <w:pPr>
            <w:pStyle w:val="Sumario2"/>
            <w:tabs>
              <w:tab w:val="clear" w:pos="9355"/>
              <w:tab w:val="right" w:pos="9638" w:leader="dot"/>
            </w:tabs>
            <w:rPr/>
          </w:pPr>
          <w:hyperlink w:anchor="__RefHeading___Toc31194_448844389">
            <w:r>
              <w:rPr>
                <w:rStyle w:val="Enlacedelndice"/>
              </w:rPr>
              <w:t>Transcriptomic analysis</w:t>
              <w:tab/>
              <w:t>45</w:t>
            </w:r>
          </w:hyperlink>
        </w:p>
        <w:p>
          <w:pPr>
            <w:pStyle w:val="Sumario3"/>
            <w:tabs>
              <w:tab w:val="clear" w:pos="9072"/>
              <w:tab w:val="right" w:pos="9638" w:leader="dot"/>
            </w:tabs>
            <w:rPr/>
          </w:pPr>
          <w:hyperlink w:anchor="__RefHeading___Toc8418_2905816072">
            <w:r>
              <w:rPr>
                <w:rStyle w:val="Enlacedelndice"/>
              </w:rPr>
              <w:t>Sample Collection</w:t>
              <w:tab/>
              <w:t>45</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hyperlink>
          <w:hyperlink w:anchor="__RefHeading___Toc8420_2905816072">
            <w:r>
              <w:rPr>
                <w:rStyle w:val="Enlacedelndice"/>
                <w:position w:val="0"/>
                <w:sz w:val="24"/>
                <w:vertAlign w:val="baseline"/>
              </w:rPr>
              <w:t>ell disruption</w:t>
            </w:r>
          </w:hyperlink>
          <w:hyperlink w:anchor="__RefHeading___Toc8420_2905816072">
            <w:r>
              <w:rPr>
                <w:rStyle w:val="Enlacedelndice"/>
              </w:rPr>
              <w:tab/>
              <w:t>45</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hyperlink>
          <w:hyperlink w:anchor="__RefHeading___Toc8422_2905816072">
            <w:r>
              <w:rPr>
                <w:rStyle w:val="Enlacedelndice"/>
                <w:position w:val="0"/>
                <w:sz w:val="24"/>
                <w:vertAlign w:val="baseline"/>
              </w:rPr>
              <w:t>NA extraction</w:t>
            </w:r>
          </w:hyperlink>
          <w:hyperlink w:anchor="__RefHeading___Toc8422_2905816072">
            <w:r>
              <w:rPr>
                <w:rStyle w:val="Enlacedelndice"/>
              </w:rPr>
              <w:tab/>
              <w:t>46</w:t>
            </w:r>
          </w:hyperlink>
        </w:p>
        <w:p>
          <w:pPr>
            <w:pStyle w:val="Sumario3"/>
            <w:tabs>
              <w:tab w:val="clear" w:pos="9072"/>
              <w:tab w:val="right" w:pos="9638" w:leader="dot"/>
            </w:tabs>
            <w:rPr/>
          </w:pPr>
          <w:hyperlink w:anchor="__RefHeading___Toc8424_2905816072">
            <w:r>
              <w:rPr>
                <w:rStyle w:val="Enlacedelndice"/>
              </w:rPr>
              <w:t>RNA purification</w:t>
              <w:tab/>
              <w:t>46</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hyperlink>
          <w:hyperlink w:anchor="__RefHeading___Toc8426_2905816072">
            <w:r>
              <w:rPr>
                <w:rStyle w:val="Enlacedelndice"/>
                <w:position w:val="0"/>
                <w:sz w:val="24"/>
                <w:vertAlign w:val="baseline"/>
              </w:rPr>
              <w:t xml:space="preserve">NA sequencing </w:t>
            </w:r>
          </w:hyperlink>
          <w:hyperlink w:anchor="__RefHeading___Toc8426_2905816072">
            <w:r>
              <w:rPr>
                <w:rStyle w:val="Enlacedelndice"/>
                <w:position w:val="0"/>
                <w:sz w:val="24"/>
                <w:vertAlign w:val="baseline"/>
              </w:rPr>
              <w:t>and processing</w:t>
            </w:r>
          </w:hyperlink>
          <w:hyperlink w:anchor="__RefHeading___Toc8426_2905816072">
            <w:r>
              <w:rPr>
                <w:rStyle w:val="Enlacedelndice"/>
              </w:rPr>
              <w:tab/>
              <w:t>46</w:t>
            </w:r>
          </w:hyperlink>
        </w:p>
        <w:p>
          <w:pPr>
            <w:pStyle w:val="Sumario2"/>
            <w:tabs>
              <w:tab w:val="clear" w:pos="9355"/>
              <w:tab w:val="right" w:pos="9638" w:leader="dot"/>
            </w:tabs>
            <w:rPr/>
          </w:pPr>
          <w:hyperlink w:anchor="__RefHeading___Toc8428_2905816072">
            <w:r>
              <w:rPr>
                <w:rStyle w:val="Enlacedelndice"/>
              </w:rPr>
              <w:t>Proteomic analysis</w:t>
              <w:tab/>
              <w:t>47</w:t>
            </w:r>
          </w:hyperlink>
        </w:p>
        <w:p>
          <w:pPr>
            <w:pStyle w:val="Sumario3"/>
            <w:tabs>
              <w:tab w:val="clear" w:pos="9072"/>
              <w:tab w:val="right" w:pos="9638" w:leader="dot"/>
            </w:tabs>
            <w:rPr/>
          </w:pPr>
          <w:hyperlink w:anchor="__RefHeading___Toc8430_2905816072">
            <w:r>
              <w:rPr>
                <w:rStyle w:val="Enlacedelndice"/>
              </w:rPr>
              <w:t>Sample collection</w:t>
              <w:tab/>
              <w:t>47</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hyperlink>
          <w:hyperlink w:anchor="__RefHeading___Toc8432_2905816072">
            <w:r>
              <w:rPr>
                <w:rStyle w:val="Enlacedelndice"/>
                <w:position w:val="0"/>
                <w:sz w:val="24"/>
                <w:vertAlign w:val="baseline"/>
              </w:rPr>
              <w:t>ell disruption</w:t>
            </w:r>
          </w:hyperlink>
          <w:hyperlink w:anchor="__RefHeading___Toc8432_2905816072">
            <w:r>
              <w:rPr>
                <w:rStyle w:val="Enlacedelndice"/>
              </w:rPr>
              <w:tab/>
              <w:t>47</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hyperlink>
          <w:hyperlink w:anchor="__RefHeading___Toc8434_2905816072">
            <w:r>
              <w:rPr>
                <w:rStyle w:val="Enlacedelndice"/>
                <w:position w:val="0"/>
                <w:sz w:val="24"/>
                <w:vertAlign w:val="baseline"/>
              </w:rPr>
              <w:t>roteins extraction</w:t>
            </w:r>
          </w:hyperlink>
          <w:hyperlink w:anchor="__RefHeading___Toc8434_2905816072">
            <w:r>
              <w:rPr>
                <w:rStyle w:val="Enlacedelndice"/>
              </w:rPr>
              <w:tab/>
              <w:t>47</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hyperlink>
          <w:hyperlink w:anchor="__RefHeading___Toc8436_2905816072">
            <w:r>
              <w:rPr>
                <w:rStyle w:val="Enlacedelndice"/>
                <w:position w:val="0"/>
                <w:sz w:val="24"/>
                <w:vertAlign w:val="baseline"/>
              </w:rPr>
              <w:t>roteins digestion.</w:t>
            </w:r>
          </w:hyperlink>
          <w:hyperlink w:anchor="__RefHeading___Toc8436_2905816072">
            <w:r>
              <w:rPr>
                <w:rStyle w:val="Enlacedelndice"/>
              </w:rPr>
              <w:tab/>
              <w:t>47</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hyperlink>
          <w:hyperlink w:anchor="__RefHeading___Toc8438_2905816072">
            <w:r>
              <w:rPr>
                <w:rStyle w:val="Enlacedelndice"/>
                <w:position w:val="0"/>
                <w:sz w:val="24"/>
                <w:vertAlign w:val="baseline"/>
              </w:rPr>
              <w:t>WATH acquisition</w:t>
            </w:r>
          </w:hyperlink>
          <w:hyperlink w:anchor="__RefHeading___Toc8438_2905816072">
            <w:r>
              <w:rPr>
                <w:rStyle w:val="Enlacedelndice"/>
              </w:rPr>
              <w:tab/>
              <w:t>48</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hyperlink>
          <w:hyperlink w:anchor="__RefHeading___Toc8440_2905816072">
            <w:r>
              <w:rPr>
                <w:rStyle w:val="Enlacedelndice"/>
                <w:position w:val="0"/>
                <w:sz w:val="24"/>
                <w:vertAlign w:val="baseline"/>
              </w:rPr>
              <w:t>ata a</w:t>
            </w:r>
          </w:hyperlink>
          <w:hyperlink w:anchor="__RefHeading___Toc8440_2905816072">
            <w:r>
              <w:rPr>
                <w:rStyle w:val="Enlacedelndice"/>
                <w:position w:val="0"/>
                <w:sz w:val="24"/>
                <w:vertAlign w:val="baseline"/>
              </w:rPr>
              <w:t>c</w:t>
            </w:r>
          </w:hyperlink>
          <w:hyperlink w:anchor="__RefHeading___Toc8440_2905816072">
            <w:r>
              <w:rPr>
                <w:rStyle w:val="Enlacedelndice"/>
                <w:position w:val="0"/>
                <w:sz w:val="24"/>
                <w:vertAlign w:val="baseline"/>
              </w:rPr>
              <w:t xml:space="preserve">quisition </w:t>
            </w:r>
          </w:hyperlink>
          <w:hyperlink w:anchor="__RefHeading___Toc8440_2905816072">
            <w:r>
              <w:rPr>
                <w:rStyle w:val="Enlacedelndice"/>
                <w:position w:val="0"/>
                <w:sz w:val="24"/>
                <w:vertAlign w:val="baseline"/>
              </w:rPr>
              <w:t>method.</w:t>
            </w:r>
          </w:hyperlink>
          <w:hyperlink w:anchor="__RefHeading___Toc8440_2905816072">
            <w:r>
              <w:rPr>
                <w:rStyle w:val="Enlacedelndice"/>
              </w:rPr>
              <w:tab/>
              <w:t>48</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hyperlink>
          <w:hyperlink w:anchor="__RefHeading___Toc8442_2905816072">
            <w:r>
              <w:rPr>
                <w:rStyle w:val="Enlacedelndice"/>
                <w:position w:val="0"/>
                <w:sz w:val="24"/>
                <w:vertAlign w:val="baseline"/>
              </w:rPr>
              <w:t>ibrary construction</w:t>
            </w:r>
          </w:hyperlink>
          <w:hyperlink w:anchor="__RefHeading___Toc8442_2905816072">
            <w:r>
              <w:rPr>
                <w:rStyle w:val="Enlacedelndice"/>
              </w:rPr>
              <w:tab/>
              <w:t>48</w:t>
            </w:r>
          </w:hyperlink>
        </w:p>
        <w:p>
          <w:pPr>
            <w:pStyle w:val="Sumario4"/>
            <w:tabs>
              <w:tab w:val="clear" w:pos="8789"/>
              <w:tab w:val="right" w:pos="9638" w:leader="dot"/>
            </w:tabs>
            <w:rPr/>
          </w:pPr>
          <w:hyperlink w:anchor="__RefHeading___Toc8444_2905816072">
            <w:r>
              <w:rPr>
                <w:rStyle w:val="Enlacedelndice"/>
              </w:rPr>
              <w:t>SWATH runs</w:t>
              <w:tab/>
              <w:t>49</w:t>
            </w:r>
          </w:hyperlink>
        </w:p>
        <w:p>
          <w:pPr>
            <w:pStyle w:val="Sumario4"/>
            <w:tabs>
              <w:tab w:val="clear" w:pos="8789"/>
              <w:tab w:val="right" w:pos="9638" w:leader="dot"/>
            </w:tabs>
            <w:rPr/>
          </w:pPr>
          <w:hyperlink w:anchor="__RefHeading___Toc8446_2905816072">
            <w:r>
              <w:rPr>
                <w:rStyle w:val="Enlacedelndice"/>
              </w:rPr>
              <w:t>Data processing</w:t>
              <w:tab/>
              <w:t>49</w:t>
            </w:r>
          </w:hyperlink>
        </w:p>
        <w:p>
          <w:pPr>
            <w:pStyle w:val="Sumario2"/>
            <w:tabs>
              <w:tab w:val="clear" w:pos="9355"/>
              <w:tab w:val="right" w:pos="9638" w:leader="dot"/>
            </w:tabs>
            <w:rPr/>
          </w:pPr>
          <w:hyperlink w:anchor="__RefHeading___Toc8448_2905816072">
            <w:r>
              <w:rPr>
                <w:rStyle w:val="Enlacedelndice"/>
              </w:rPr>
              <w:t>Cell cycle analysis</w:t>
              <w:tab/>
              <w:t>49</w:t>
            </w:r>
          </w:hyperlink>
        </w:p>
        <w:p>
          <w:pPr>
            <w:pStyle w:val="Sumario3"/>
            <w:tabs>
              <w:tab w:val="clear" w:pos="9072"/>
              <w:tab w:val="right" w:pos="9638" w:leader="dot"/>
            </w:tabs>
            <w:rPr/>
          </w:pPr>
          <w:hyperlink w:anchor="__RefHeading___Toc8450_2905816072">
            <w:r>
              <w:rPr>
                <w:rStyle w:val="Enlacedelndice"/>
              </w:rPr>
              <w:t>Sample collection and cell fixation method</w:t>
              <w:tab/>
              <w:t>49</w:t>
            </w:r>
          </w:hyperlink>
        </w:p>
        <w:p>
          <w:pPr>
            <w:pStyle w:val="Sumario3"/>
            <w:tabs>
              <w:tab w:val="clear" w:pos="9072"/>
              <w:tab w:val="right" w:pos="9638" w:leader="dot"/>
            </w:tabs>
            <w:rPr/>
          </w:pPr>
          <w:hyperlink w:anchor="__RefHeading___Toc8452_2905816072">
            <w:r>
              <w:rPr>
                <w:rStyle w:val="Enlacedelndice"/>
              </w:rPr>
              <w:t>Cell staining method</w:t>
              <w:tab/>
              <w:t>50</w:t>
            </w:r>
          </w:hyperlink>
        </w:p>
        <w:p>
          <w:pPr>
            <w:pStyle w:val="Sumario3"/>
            <w:tabs>
              <w:tab w:val="clear" w:pos="9072"/>
              <w:tab w:val="right" w:pos="9638" w:leader="dot"/>
            </w:tabs>
            <w:rPr/>
          </w:pPr>
          <w:hyperlink w:anchor="__RefHeading___Toc8454_2905816072">
            <w:r>
              <w:rPr>
                <w:rStyle w:val="Enlacedelndice"/>
              </w:rPr>
              <w:t>Data acquisition and processing</w:t>
              <w:tab/>
              <w:t>50</w:t>
            </w:r>
          </w:hyperlink>
        </w:p>
        <w:p>
          <w:pPr>
            <w:pStyle w:val="Sumario2"/>
            <w:tabs>
              <w:tab w:val="clear" w:pos="9355"/>
              <w:tab w:val="right" w:pos="9638" w:leader="dot"/>
            </w:tabs>
            <w:rPr/>
          </w:pPr>
          <w:hyperlink w:anchor="__RefHeading___Toc134159_215731975">
            <w:r>
              <w:rPr>
                <w:rStyle w:val="Enlacedelndice"/>
              </w:rPr>
              <w:t>Analysis of photosynthetic activity</w:t>
              <w:tab/>
              <w:t>50</w:t>
            </w:r>
          </w:hyperlink>
        </w:p>
        <w:p>
          <w:pPr>
            <w:pStyle w:val="Sumario3"/>
            <w:tabs>
              <w:tab w:val="clear" w:pos="9072"/>
              <w:tab w:val="right" w:pos="9638" w:leader="dot"/>
            </w:tabs>
            <w:rPr/>
          </w:pPr>
          <w:hyperlink w:anchor="__RefHeading___Toc8456_2905816072">
            <w:r>
              <w:rPr>
                <w:rStyle w:val="Enlacedelndice"/>
              </w:rPr>
              <w:t>Sample collection</w:t>
              <w:tab/>
              <w:t>50</w:t>
            </w:r>
          </w:hyperlink>
        </w:p>
        <w:p>
          <w:pPr>
            <w:pStyle w:val="Sumario3"/>
            <w:tabs>
              <w:tab w:val="clear" w:pos="9072"/>
              <w:tab w:val="right" w:pos="9638" w:leader="dot"/>
            </w:tabs>
            <w:rPr/>
          </w:pPr>
          <w:hyperlink w:anchor="__RefHeading___Toc8458_2905816072">
            <w:r>
              <w:rPr>
                <w:rStyle w:val="Enlacedelndice"/>
              </w:rPr>
              <w:t>Data acquisition</w:t>
              <w:tab/>
              <w:t>50</w:t>
            </w:r>
          </w:hyperlink>
        </w:p>
        <w:p>
          <w:pPr>
            <w:pStyle w:val="Sumario2"/>
            <w:tabs>
              <w:tab w:val="clear" w:pos="9355"/>
              <w:tab w:val="right" w:pos="9638" w:leader="dot"/>
            </w:tabs>
            <w:rPr/>
          </w:pPr>
          <w:hyperlink w:anchor="__RefHeading___Toc29093_2905816072">
            <w:r>
              <w:rPr>
                <w:rStyle w:val="Enlacedelndice"/>
              </w:rPr>
              <w:t>Analytical determinations</w:t>
              <w:tab/>
              <w:t>51</w:t>
            </w:r>
          </w:hyperlink>
        </w:p>
        <w:p>
          <w:pPr>
            <w:pStyle w:val="Sumario3"/>
            <w:tabs>
              <w:tab w:val="clear" w:pos="9072"/>
              <w:tab w:val="right" w:pos="9638" w:leader="dot"/>
            </w:tabs>
            <w:rPr/>
          </w:pPr>
          <w:hyperlink w:anchor="__RefHeading___Toc29095_2905816072">
            <w:r>
              <w:rPr>
                <w:rStyle w:val="Enlacedelndice"/>
              </w:rPr>
              <w:t>Sample collection</w:t>
              <w:tab/>
              <w:t>51</w:t>
            </w:r>
          </w:hyperlink>
        </w:p>
        <w:p>
          <w:pPr>
            <w:pStyle w:val="Sumario3"/>
            <w:tabs>
              <w:tab w:val="clear" w:pos="9072"/>
              <w:tab w:val="right" w:pos="9638" w:leader="dot"/>
            </w:tabs>
            <w:rPr/>
          </w:pPr>
          <w:hyperlink w:anchor="__RefHeading___Toc31202_448844389">
            <w:r>
              <w:rPr>
                <w:rStyle w:val="Enlacedelndice"/>
              </w:rPr>
              <w:t>Starch Content</w:t>
              <w:tab/>
              <w:t>51</w:t>
            </w:r>
          </w:hyperlink>
        </w:p>
        <w:p>
          <w:pPr>
            <w:pStyle w:val="Sumario4"/>
            <w:tabs>
              <w:tab w:val="clear" w:pos="8789"/>
              <w:tab w:val="right" w:pos="9638" w:leader="dot"/>
            </w:tabs>
            <w:rPr/>
          </w:pPr>
          <w:hyperlink w:anchor="__RefHeading___Toc29097_2905816072">
            <w:r>
              <w:rPr>
                <w:rStyle w:val="Enlacedelndice"/>
              </w:rPr>
              <w:t>Cell disruption</w:t>
              <w:tab/>
              <w:t>51</w:t>
            </w:r>
          </w:hyperlink>
        </w:p>
        <w:p>
          <w:pPr>
            <w:pStyle w:val="Sumario4"/>
            <w:tabs>
              <w:tab w:val="clear" w:pos="8789"/>
              <w:tab w:val="right" w:pos="9638" w:leader="dot"/>
            </w:tabs>
            <w:rPr/>
          </w:pPr>
          <w:hyperlink w:anchor="__RefHeading___Toc29099_2905816072">
            <w:r>
              <w:rPr>
                <w:rStyle w:val="Enlacedelndice"/>
              </w:rPr>
              <w:t>Starch solubilization and digestion</w:t>
              <w:tab/>
              <w:t>51</w:t>
            </w:r>
          </w:hyperlink>
        </w:p>
        <w:p>
          <w:pPr>
            <w:pStyle w:val="Sumario4"/>
            <w:tabs>
              <w:tab w:val="clear" w:pos="8789"/>
              <w:tab w:val="right" w:pos="9638" w:leader="dot"/>
            </w:tabs>
            <w:rPr/>
          </w:pPr>
          <w:hyperlink w:anchor="__RefHeading___Toc29101_2905816072">
            <w:r>
              <w:rPr>
                <w:rStyle w:val="Enlacedelndice"/>
                <w:i w:val="false"/>
                <w:iCs w:val="false"/>
              </w:rPr>
              <w:t>S</w:t>
            </w:r>
          </w:hyperlink>
          <w:hyperlink w:anchor="__RefHeading___Toc29101_2905816072">
            <w:r>
              <w:rPr>
                <w:rStyle w:val="Enlacedelndice"/>
                <w:i w:val="false"/>
                <w:iCs w:val="false"/>
              </w:rPr>
              <w:t>pectrophotometric quantification</w:t>
            </w:r>
          </w:hyperlink>
          <w:hyperlink w:anchor="__RefHeading___Toc29101_2905816072">
            <w:r>
              <w:rPr>
                <w:rStyle w:val="Enlacedelndice"/>
              </w:rPr>
              <w:tab/>
              <w:t>52</w:t>
            </w:r>
          </w:hyperlink>
        </w:p>
        <w:p>
          <w:pPr>
            <w:pStyle w:val="Sumario3"/>
            <w:tabs>
              <w:tab w:val="clear" w:pos="9072"/>
              <w:tab w:val="right" w:pos="9638" w:leader="dot"/>
            </w:tabs>
            <w:rPr/>
          </w:pPr>
          <w:hyperlink w:anchor="__RefHeading___Toc134161_215731975">
            <w:r>
              <w:rPr>
                <w:rStyle w:val="Enlacedelndice"/>
              </w:rPr>
              <w:t>Carotenoid Content</w:t>
              <w:tab/>
              <w:t>53</w:t>
            </w:r>
          </w:hyperlink>
        </w:p>
        <w:p>
          <w:pPr>
            <w:pStyle w:val="Sumario4"/>
            <w:tabs>
              <w:tab w:val="clear" w:pos="8789"/>
              <w:tab w:val="right" w:pos="9638" w:leader="dot"/>
            </w:tabs>
            <w:rPr/>
          </w:pPr>
          <w:hyperlink w:anchor="__RefHeading___Toc75128_2905816072">
            <w:r>
              <w:rPr>
                <w:rStyle w:val="Enlacedelndice"/>
              </w:rPr>
              <w:t>Cell disruption</w:t>
              <w:tab/>
              <w:t>53</w:t>
            </w:r>
          </w:hyperlink>
        </w:p>
        <w:p>
          <w:pPr>
            <w:pStyle w:val="Sumario4"/>
            <w:tabs>
              <w:tab w:val="clear" w:pos="8789"/>
              <w:tab w:val="right" w:pos="9638" w:leader="dot"/>
            </w:tabs>
            <w:rPr/>
          </w:pPr>
          <w:hyperlink w:anchor="__RefHeading___Toc75130_2905816072">
            <w:r>
              <w:rPr>
                <w:rStyle w:val="Enlacedelndice"/>
              </w:rPr>
              <w:t>Carotenoids extraction</w:t>
              <w:tab/>
              <w:t>53</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hyperlink>
          <w:hyperlink w:anchor="__RefHeading___Toc75132_2905816072">
            <w:r>
              <w:rPr>
                <w:rStyle w:val="Enlacedelndice"/>
                <w:position w:val="0"/>
                <w:sz w:val="24"/>
                <w:vertAlign w:val="baseline"/>
              </w:rPr>
              <w:t xml:space="preserve">arotenoids determination </w:t>
            </w:r>
          </w:hyperlink>
          <w:hyperlink w:anchor="__RefHeading___Toc75132_2905816072">
            <w:r>
              <w:rPr>
                <w:rStyle w:val="Enlacedelndice"/>
                <w:position w:val="0"/>
                <w:sz w:val="24"/>
                <w:vertAlign w:val="baseline"/>
              </w:rPr>
              <w:t>and quantification</w:t>
            </w:r>
          </w:hyperlink>
          <w:hyperlink w:anchor="__RefHeading___Toc75132_2905816072">
            <w:r>
              <w:rPr>
                <w:rStyle w:val="Enlacedelndice"/>
              </w:rPr>
              <w:tab/>
              <w:t>53</w:t>
            </w:r>
          </w:hyperlink>
        </w:p>
        <w:p>
          <w:pPr>
            <w:pStyle w:val="Sumario2"/>
            <w:tabs>
              <w:tab w:val="clear" w:pos="9355"/>
              <w:tab w:val="right" w:pos="9638" w:leader="dot"/>
            </w:tabs>
            <w:rPr/>
          </w:pPr>
          <w:hyperlink w:anchor="__RefHeading___Toc31206_448844389">
            <w:r>
              <w:rPr>
                <w:rStyle w:val="Enlacedelndice"/>
              </w:rPr>
              <w:t>Rhythmic patterns analysis</w:t>
              <w:tab/>
              <w:t>54</w:t>
            </w:r>
          </w:hyperlink>
        </w:p>
        <w:p>
          <w:pPr>
            <w:pStyle w:val="Sumario3"/>
            <w:tabs>
              <w:tab w:val="clear" w:pos="9072"/>
              <w:tab w:val="right" w:pos="9638" w:leader="dot"/>
            </w:tabs>
            <w:rPr/>
          </w:pPr>
          <w:hyperlink w:anchor="__RefHeading___Toc75134_2905816072">
            <w:r>
              <w:rPr>
                <w:rStyle w:val="Enlacedelndice"/>
              </w:rPr>
              <w:t>Rhythmic patterns detection</w:t>
              <w:tab/>
              <w:t>54</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hyperlink>
          <w:hyperlink w:anchor="__RefHeading___Toc75136_2905816072">
            <w:r>
              <w:rPr>
                <w:rStyle w:val="Enlacedelndice"/>
              </w:rPr>
              <w:tab/>
              <w:t>54</w:t>
            </w:r>
          </w:hyperlink>
        </w:p>
        <w:p>
          <w:pPr>
            <w:pStyle w:val="Sumario1"/>
            <w:rPr/>
          </w:pPr>
          <w:hyperlink w:anchor="__RefHeading___Toc134163_215731975">
            <w:r>
              <w:rPr>
                <w:rStyle w:val="Enlacedelndice"/>
              </w:rPr>
              <w:t>Hypothesis and Objetives</w:t>
              <w:tab/>
              <w:t>56</w:t>
            </w:r>
          </w:hyperlink>
        </w:p>
        <w:p>
          <w:pPr>
            <w:pStyle w:val="Sumario1"/>
            <w:rPr/>
          </w:pPr>
          <w:hyperlink w:anchor="__RefHeading___Toc134165_215731975">
            <w:r>
              <w:rPr>
                <w:rStyle w:val="Enlacedelndice"/>
              </w:rPr>
              <w:t>Results</w:t>
              <w:tab/>
              <w:t>58</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61</w:t>
            </w:r>
          </w:hyperlink>
        </w:p>
        <w:p>
          <w:pPr>
            <w:pStyle w:val="Sumario3"/>
            <w:tabs>
              <w:tab w:val="clear" w:pos="9072"/>
              <w:tab w:val="right" w:pos="9638" w:leader="dot"/>
            </w:tabs>
            <w:rPr/>
          </w:pPr>
          <w:hyperlink w:anchor="__RefHeading___Toc7554_2649729411">
            <w:r>
              <w:rPr>
                <w:rStyle w:val="Enlacedelndice"/>
              </w:rPr>
              <w:t>Implementation</w:t>
              <w:tab/>
              <w:t>62</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62</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65</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66</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72</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77</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79</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81</w:t>
            </w:r>
          </w:hyperlink>
        </w:p>
        <w:p>
          <w:pPr>
            <w:pStyle w:val="Sumario2"/>
            <w:tabs>
              <w:tab w:val="clear" w:pos="9355"/>
              <w:tab w:val="right" w:pos="9638" w:leader="dot"/>
            </w:tabs>
            <w:rPr/>
          </w:pPr>
          <w:hyperlink w:anchor="__RefHeading___Toc11039_646972261">
            <w:r>
              <w:rPr>
                <w:rStyle w:val="Enlacedelndice"/>
              </w:rPr>
              <w:t xml:space="preserve">Chapter 2: Transcriptomic analysis of diurnal and seasonal cycles in </w:t>
            </w:r>
          </w:hyperlink>
          <w:hyperlink w:anchor="__RefHeading___Toc11039_646972261">
            <w:r>
              <w:rPr>
                <w:rStyle w:val="Enlacedelndice"/>
                <w:i/>
                <w:iCs/>
              </w:rPr>
              <w:t>Ostreococcus tauri</w:t>
            </w:r>
          </w:hyperlink>
          <w:hyperlink w:anchor="__RefHeading___Toc11039_646972261">
            <w:r>
              <w:rPr>
                <w:rStyle w:val="Enlacedelndice"/>
              </w:rPr>
              <w:tab/>
              <w:t>84</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86</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86</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hyperlink>
          <w:hyperlink w:anchor="__RefHeading___Toc11045_646972261">
            <w:r>
              <w:rPr>
                <w:rStyle w:val="Enlacedelndice"/>
                <w:i/>
                <w:iCs/>
              </w:rPr>
              <w:t>Ostreococcus</w:t>
            </w:r>
          </w:hyperlink>
          <w:hyperlink w:anchor="__RefHeading___Toc11045_646972261">
            <w:r>
              <w:rPr>
                <w:rStyle w:val="Enlacedelndice"/>
              </w:rPr>
              <w:tab/>
              <w:t>88</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93</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97</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97</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99</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102</w:t>
            </w:r>
          </w:hyperlink>
        </w:p>
        <w:p>
          <w:pPr>
            <w:pStyle w:val="Sumario2"/>
            <w:tabs>
              <w:tab w:val="clear" w:pos="9355"/>
              <w:tab w:val="right" w:pos="9638" w:leader="dot"/>
            </w:tabs>
            <w:rPr/>
          </w:pPr>
          <w:hyperlink w:anchor="__RefHeading___Toc14552_2446877690">
            <w:r>
              <w:rPr>
                <w:rStyle w:val="Enlacedelndice"/>
              </w:rPr>
              <w:t xml:space="preserve">Chapter 3: Proteomic analysis of diurnal and seasonal cycles in </w:t>
            </w:r>
          </w:hyperlink>
          <w:hyperlink w:anchor="__RefHeading___Toc14552_2446877690">
            <w:r>
              <w:rPr>
                <w:rStyle w:val="Enlacedelndice"/>
                <w:i/>
                <w:iCs/>
              </w:rPr>
              <w:t>Ostreococcus tauri</w:t>
            </w:r>
          </w:hyperlink>
          <w:hyperlink w:anchor="__RefHeading___Toc14552_2446877690">
            <w:r>
              <w:rPr>
                <w:rStyle w:val="Enlacedelndice"/>
              </w:rPr>
              <w:tab/>
              <w:t>105</w:t>
            </w:r>
          </w:hyperlink>
        </w:p>
        <w:p>
          <w:pPr>
            <w:pStyle w:val="Sumario3"/>
            <w:tabs>
              <w:tab w:val="clear" w:pos="9072"/>
              <w:tab w:val="right" w:pos="9638" w:leader="dot"/>
            </w:tabs>
            <w:rPr/>
          </w:pPr>
          <w:hyperlink w:anchor="__RefHeading___Toc14669_743070878">
            <w:r>
              <w:rPr>
                <w:rStyle w:val="Enlacedelndice"/>
              </w:rPr>
              <w:t>Proteomic characterization of diurnal rhythmic abundance profiles</w:t>
              <w:tab/>
              <w:t>107</w:t>
            </w:r>
          </w:hyperlink>
        </w:p>
        <w:p>
          <w:pPr>
            <w:pStyle w:val="Sumario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107</w:t>
            </w:r>
          </w:hyperlink>
        </w:p>
        <w:p>
          <w:pPr>
            <w:pStyle w:val="Sumario3"/>
            <w:tabs>
              <w:tab w:val="clear" w:pos="9072"/>
              <w:tab w:val="right" w:pos="9638" w:leader="dot"/>
            </w:tabs>
            <w:rPr/>
          </w:pPr>
          <w:hyperlink w:anchor="__RefHeading___Toc14673_743070878">
            <w:r>
              <w:rPr>
                <w:rStyle w:val="Enlacedelndice"/>
              </w:rPr>
              <w:t>Proteomic characterization of seasonal effects over the protein abundance profiles</w:t>
              <w:tab/>
              <w:t>109</w:t>
            </w:r>
          </w:hyperlink>
        </w:p>
        <w:p>
          <w:pPr>
            <w:pStyle w:val="Sumario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hyperlink>
          <w:hyperlink w:anchor="__RefHeading___Toc14675_743070878">
            <w:r>
              <w:rPr>
                <w:rStyle w:val="Enlacedelndice"/>
                <w:i/>
                <w:iCs/>
              </w:rPr>
              <w:t>Ostreococcus tauri</w:t>
            </w:r>
          </w:hyperlink>
          <w:hyperlink w:anchor="__RefHeading___Toc14675_743070878">
            <w:r>
              <w:rPr>
                <w:rStyle w:val="Enlacedelndice"/>
              </w:rPr>
              <w:tab/>
              <w:t>109</w:t>
            </w:r>
          </w:hyperlink>
        </w:p>
        <w:p>
          <w:pPr>
            <w:pStyle w:val="Sumario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111</w:t>
            </w:r>
          </w:hyperlink>
        </w:p>
        <w:p>
          <w:pPr>
            <w:pStyle w:val="Sumario2"/>
            <w:tabs>
              <w:tab w:val="clear" w:pos="9355"/>
              <w:tab w:val="right" w:pos="9638" w:leader="dot"/>
            </w:tabs>
            <w:rPr/>
          </w:pPr>
          <w:hyperlink w:anchor="__RefHeading___Toc14450_3955999102">
            <w:r>
              <w:rPr>
                <w:rStyle w:val="Enlacedelndice"/>
              </w:rPr>
              <w:t>Chapter 4: Diurnal and seasonal multi-omic integration with physiological data.</w:t>
              <w:tab/>
              <w:t>114</w:t>
            </w:r>
          </w:hyperlink>
        </w:p>
        <w:p>
          <w:pPr>
            <w:pStyle w:val="Sumario3"/>
            <w:tabs>
              <w:tab w:val="clear" w:pos="9072"/>
              <w:tab w:val="right" w:pos="9638" w:leader="dot"/>
            </w:tabs>
            <w:rPr/>
          </w:pPr>
          <w:hyperlink w:anchor="__RefHeading___Toc14452_3955999102">
            <w:r>
              <w:rPr>
                <w:rStyle w:val="Enlacedelndice"/>
              </w:rPr>
              <w:t xml:space="preserve">Cell Division Cycle (CDC) of </w:t>
            </w:r>
          </w:hyperlink>
          <w:hyperlink w:anchor="__RefHeading___Toc14452_3955999102">
            <w:r>
              <w:rPr>
                <w:rStyle w:val="Enlacedelndice"/>
                <w:i/>
                <w:iCs/>
              </w:rPr>
              <w:t xml:space="preserve">Ostreococcus </w:t>
            </w:r>
          </w:hyperlink>
          <w:hyperlink w:anchor="__RefHeading___Toc14452_3955999102">
            <w:r>
              <w:rPr>
                <w:rStyle w:val="Enlacedelndice"/>
                <w:i/>
                <w:iCs/>
              </w:rPr>
              <w:t>tauri</w:t>
            </w:r>
          </w:hyperlink>
          <w:hyperlink w:anchor="__RefHeading___Toc14452_3955999102">
            <w:r>
              <w:rPr>
                <w:rStyle w:val="Enlacedelndice"/>
                <w:i/>
                <w:iCs/>
              </w:rPr>
              <w:t xml:space="preserve"> </w:t>
            </w:r>
          </w:hyperlink>
          <w:hyperlink w:anchor="__RefHeading___Toc14452_3955999102">
            <w:r>
              <w:rPr>
                <w:rStyle w:val="Enlacedelndice"/>
                <w:i w:val="false"/>
                <w:iCs w:val="false"/>
              </w:rPr>
              <w:t>under diurnal and seasonal cycles</w:t>
            </w:r>
          </w:hyperlink>
          <w:hyperlink w:anchor="__RefHeading___Toc14452_3955999102">
            <w:r>
              <w:rPr>
                <w:rStyle w:val="Enlacedelndice"/>
              </w:rPr>
              <w:tab/>
              <w:t>114</w:t>
            </w:r>
          </w:hyperlink>
        </w:p>
        <w:p>
          <w:pPr>
            <w:pStyle w:val="Sumario4"/>
            <w:tabs>
              <w:tab w:val="clear" w:pos="8789"/>
              <w:tab w:val="right" w:pos="9638" w:leader="dot"/>
            </w:tabs>
            <w:rPr/>
          </w:pPr>
          <w:hyperlink w:anchor="__RefHeading___Toc14454_3955999102">
            <w:r>
              <w:rPr>
                <w:rStyle w:val="Enlacedelndice"/>
              </w:rPr>
              <w:t>Temporal program of cell division cycle under summer and winter photoperiod</w:t>
              <w:tab/>
              <w:t>115</w:t>
            </w:r>
          </w:hyperlink>
        </w:p>
        <w:p>
          <w:pPr>
            <w:pStyle w:val="Sumario4"/>
            <w:tabs>
              <w:tab w:val="clear" w:pos="8789"/>
              <w:tab w:val="right" w:pos="9638" w:leader="dot"/>
            </w:tabs>
            <w:rPr/>
          </w:pPr>
          <w:hyperlink w:anchor="__RefHeading___Toc14456_3955999102">
            <w:r>
              <w:rPr>
                <w:rStyle w:val="Enlacedelndice"/>
              </w:rPr>
              <w:t>Integration of cell division cycle program with transcriptomic and proteomic data.</w:t>
              <w:tab/>
              <w:t>118</w:t>
            </w:r>
          </w:hyperlink>
        </w:p>
        <w:p>
          <w:pPr>
            <w:pStyle w:val="Sumario3"/>
            <w:tabs>
              <w:tab w:val="clear" w:pos="9072"/>
              <w:tab w:val="right" w:pos="9638" w:leader="dot"/>
            </w:tabs>
            <w:rPr/>
          </w:pPr>
          <w:hyperlink w:anchor="__RefHeading___Toc365744_4255295215">
            <w:r>
              <w:rPr>
                <w:rStyle w:val="Enlacedelndice"/>
                <w:i w:val="false"/>
                <w:iCs w:val="false"/>
              </w:rPr>
              <w:t xml:space="preserve">Diurnal and seasonal rhythm of photosynthesis in </w:t>
            </w:r>
          </w:hyperlink>
          <w:hyperlink w:anchor="__RefHeading___Toc365744_4255295215">
            <w:r>
              <w:rPr>
                <w:rStyle w:val="Enlacedelndice"/>
                <w:i/>
                <w:iCs/>
              </w:rPr>
              <w:t>Ostreococcus tauri</w:t>
            </w:r>
          </w:hyperlink>
          <w:hyperlink w:anchor="__RefHeading___Toc365744_4255295215">
            <w:r>
              <w:rPr>
                <w:rStyle w:val="Enlacedelndice"/>
              </w:rPr>
              <w:tab/>
              <w:t>121</w:t>
            </w:r>
          </w:hyperlink>
        </w:p>
        <w:p>
          <w:pPr>
            <w:pStyle w:val="Sumario4"/>
            <w:tabs>
              <w:tab w:val="clear" w:pos="8789"/>
              <w:tab w:val="right" w:pos="9638" w:leader="dot"/>
            </w:tabs>
            <w:rPr/>
          </w:pPr>
          <w:hyperlink w:anchor="__RefHeading___Toc365746_4255295215">
            <w:r>
              <w:rPr>
                <w:rStyle w:val="Enlacedelndice"/>
              </w:rPr>
              <w:t>Rhythmic oscillations of photosynthetic efficiency under summer and winter photoperiod</w:t>
              <w:tab/>
              <w:t>122</w:t>
            </w:r>
          </w:hyperlink>
        </w:p>
        <w:p>
          <w:pPr>
            <w:pStyle w:val="Sumario4"/>
            <w:tabs>
              <w:tab w:val="clear" w:pos="8789"/>
              <w:tab w:val="right" w:pos="9638" w:leader="dot"/>
            </w:tabs>
            <w:rPr/>
          </w:pPr>
          <w:hyperlink w:anchor="__RefHeading___Toc365748_4255295215">
            <w:r>
              <w:rPr>
                <w:rStyle w:val="Enlacedelndice"/>
              </w:rPr>
              <w:t>Integration of photosynthesis efficiency rhythmic profile with multi-omic data</w:t>
              <w:tab/>
              <w:t>123</w:t>
            </w:r>
          </w:hyperlink>
        </w:p>
        <w:p>
          <w:pPr>
            <w:pStyle w:val="Sumario4"/>
            <w:tabs>
              <w:tab w:val="clear" w:pos="8789"/>
              <w:tab w:val="right" w:pos="9638" w:leader="dot"/>
            </w:tabs>
            <w:rPr/>
          </w:pPr>
          <w:hyperlink w:anchor="__RefHeading___Toc596172_4255295215">
            <w:r>
              <w:rPr>
                <w:rStyle w:val="Enlacedelndice"/>
              </w:rPr>
              <w:t>Integration of starch content diel oscillations with multi-omic data</w:t>
              <w:tab/>
              <w:t>126</w:t>
            </w:r>
          </w:hyperlink>
        </w:p>
        <w:p>
          <w:pPr>
            <w:pStyle w:val="Sumario3"/>
            <w:tabs>
              <w:tab w:val="clear" w:pos="9072"/>
              <w:tab w:val="right" w:pos="9638" w:leader="dot"/>
            </w:tabs>
            <w:rPr/>
          </w:pPr>
          <w:hyperlink w:anchor="__RefHeading___Toc365750_4255295215">
            <w:r>
              <w:rPr>
                <w:rStyle w:val="Enlacedelndice"/>
              </w:rPr>
              <w:t xml:space="preserve">More metabolic pathways of </w:t>
            </w:r>
          </w:hyperlink>
          <w:hyperlink w:anchor="__RefHeading___Toc365750_4255295215">
            <w:r>
              <w:rPr>
                <w:rStyle w:val="Enlacedelndice"/>
                <w:i/>
                <w:iCs/>
              </w:rPr>
              <w:t>Ostreococcus tauri</w:t>
            </w:r>
          </w:hyperlink>
          <w:hyperlink w:anchor="__RefHeading___Toc365750_4255295215">
            <w:r>
              <w:rPr>
                <w:rStyle w:val="Enlacedelndice"/>
              </w:rPr>
              <w:t xml:space="preserve"> showing periodic oscillations under diurnal and seasonal cycles</w:t>
              <w:tab/>
              <w:t>128</w:t>
            </w:r>
          </w:hyperlink>
        </w:p>
        <w:p>
          <w:pPr>
            <w:pStyle w:val="Sumario4"/>
            <w:tabs>
              <w:tab w:val="clear" w:pos="8789"/>
              <w:tab w:val="right" w:pos="9638" w:leader="dot"/>
            </w:tabs>
            <w:rPr/>
          </w:pPr>
          <w:hyperlink w:anchor="__RefHeading___Toc365752_4255295215">
            <w:r>
              <w:rPr>
                <w:rStyle w:val="Enlacedelndice"/>
              </w:rPr>
              <w:t xml:space="preserve">Carotenoids biosynthesis in </w:t>
            </w:r>
          </w:hyperlink>
          <w:hyperlink w:anchor="__RefHeading___Toc365752_4255295215">
            <w:r>
              <w:rPr>
                <w:rStyle w:val="Enlacedelndice"/>
                <w:i/>
                <w:iCs/>
              </w:rPr>
              <w:t xml:space="preserve">Ostreococcus tauri </w:t>
            </w:r>
          </w:hyperlink>
          <w:hyperlink w:anchor="__RefHeading___Toc365752_4255295215">
            <w:r>
              <w:rPr>
                <w:rStyle w:val="Enlacedelndice"/>
                <w:i/>
                <w:iCs/>
              </w:rPr>
              <w:t>under diurnal and seasonal cycles</w:t>
            </w:r>
          </w:hyperlink>
          <w:hyperlink w:anchor="__RefHeading___Toc365752_4255295215">
            <w:r>
              <w:rPr>
                <w:rStyle w:val="Enlacedelndice"/>
              </w:rPr>
              <w:tab/>
              <w:t>128</w:t>
            </w:r>
          </w:hyperlink>
        </w:p>
        <w:p>
          <w:pPr>
            <w:pStyle w:val="Sumario5"/>
            <w:tabs>
              <w:tab w:val="clear" w:pos="8506"/>
              <w:tab w:val="right" w:pos="9638" w:leader="dot"/>
            </w:tabs>
            <w:rPr/>
          </w:pPr>
          <w:hyperlink w:anchor="__RefHeading___Toc365754_4255295215">
            <w:r>
              <w:rPr>
                <w:rStyle w:val="Enlacedelndice"/>
                <w:i w:val="false"/>
                <w:iCs w:val="false"/>
              </w:rPr>
              <w:t>I</w:t>
            </w:r>
          </w:hyperlink>
          <w:hyperlink w:anchor="__RefHeading___Toc365754_4255295215">
            <w:r>
              <w:rPr>
                <w:rStyle w:val="Enlacedelndice"/>
                <w:i w:val="false"/>
                <w:iCs w:val="false"/>
              </w:rPr>
              <w:t>ntegration of multi-omics data with oscillations described by carotenoids content in Ostreococcus tauri under diurnal and seasonal cycles</w:t>
            </w:r>
          </w:hyperlink>
          <w:hyperlink w:anchor="__RefHeading___Toc365754_4255295215">
            <w:r>
              <w:rPr>
                <w:rStyle w:val="Enlacedelndice"/>
              </w:rPr>
              <w:tab/>
              <w:t>129</w:t>
            </w:r>
          </w:hyperlink>
        </w:p>
        <w:p>
          <w:pPr>
            <w:pStyle w:val="Sumario4"/>
            <w:tabs>
              <w:tab w:val="clear" w:pos="8789"/>
              <w:tab w:val="right" w:pos="9638" w:leader="dot"/>
            </w:tabs>
            <w:rPr/>
          </w:pPr>
          <w:hyperlink w:anchor="__RefHeading___Toc159205_1321023682">
            <w:r>
              <w:rPr>
                <w:rStyle w:val="Enlacedelndice"/>
              </w:rPr>
              <w:t>Nitrate assimilation under diurnal and seasonal cycles in Ostreococcus tauri</w:t>
              <w:tab/>
              <w:t>132</w:t>
            </w:r>
          </w:hyperlink>
        </w:p>
        <w:p>
          <w:pPr>
            <w:pStyle w:val="Sumario5"/>
            <w:tabs>
              <w:tab w:val="clear" w:pos="8506"/>
              <w:tab w:val="right" w:pos="9638" w:leader="dot"/>
            </w:tabs>
            <w:rPr/>
          </w:pPr>
          <w:hyperlink w:anchor="__RefHeading___Toc159207_1321023682">
            <w:r>
              <w:rPr>
                <w:rStyle w:val="Enlacedelndice"/>
              </w:rPr>
              <w:t>Integration of key enzyme activities from nitrate assimilation pathway with multi-omic data</w:t>
              <w:tab/>
              <w:t>133</w:t>
            </w:r>
          </w:hyperlink>
        </w:p>
        <w:p>
          <w:pPr>
            <w:pStyle w:val="Sumario1"/>
            <w:rPr/>
          </w:pPr>
          <w:hyperlink w:anchor="__RefHeading___Toc134169_215731975">
            <w:r>
              <w:rPr>
                <w:rStyle w:val="Enlacedelndice"/>
              </w:rPr>
              <w:t>Bibliography</w:t>
              <w:tab/>
              <w:t>137</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r>
    </w:p>
    <w:p>
      <w:pPr>
        <w:pStyle w:val="Cuerpodetexto"/>
        <w:rPr/>
      </w:pPr>
      <w:r>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imple direct observations of our surroundings</w:t>
      </w:r>
      <w:r>
        <w:rPr>
          <w:rFonts w:ascii="arial;sans-serif" w:hAnsi="arial;sans-serif"/>
          <w:b w:val="false"/>
          <w:i w:val="false"/>
          <w:caps w:val="false"/>
          <w:smallCaps w:val="false"/>
          <w:color w:val="202124"/>
          <w:spacing w:val="0"/>
          <w:sz w:val="24"/>
        </w:rPr>
        <w:t xml:space="preserve"> eas</w:t>
      </w:r>
      <w:r>
        <w:rPr>
          <w:rFonts w:ascii="arial;sans-serif" w:hAnsi="arial;sans-serif"/>
          <w:b w:val="false"/>
          <w:i w:val="false"/>
          <w:caps w:val="false"/>
          <w:smallCaps w:val="false"/>
          <w:color w:val="202124"/>
          <w:spacing w:val="0"/>
          <w:sz w:val="24"/>
        </w:rPr>
        <w:t>ily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unveil</w:t>
      </w:r>
      <w:r>
        <w:rPr>
          <w:rFonts w:ascii="arial;sans-serif" w:hAnsi="arial;sans-serif"/>
          <w:b w:val="false"/>
          <w:i w:val="false"/>
          <w:caps w:val="false"/>
          <w:smallCaps w:val="false"/>
          <w:color w:val="202124"/>
          <w:spacing w:val="0"/>
          <w:sz w:val="24"/>
        </w:rPr>
        <w:t xml:space="preserve">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w:t>
      </w:r>
      <w:r>
        <w:rPr>
          <w:rFonts w:ascii="arial;sans-serif" w:hAnsi="arial;sans-serif"/>
          <w:b w:val="false"/>
          <w:i w:val="false"/>
          <w:caps w:val="false"/>
          <w:smallCaps w:val="false"/>
          <w:color w:val="202124"/>
          <w:spacing w:val="0"/>
          <w:sz w:val="24"/>
        </w:rPr>
        <w:t>familiar with t</w:t>
      </w:r>
      <w:r>
        <w:rPr>
          <w:rFonts w:ascii="arial;sans-serif" w:hAnsi="arial;sans-serif"/>
          <w:b w:val="false"/>
          <w:i w:val="false"/>
          <w:caps w:val="false"/>
          <w:smallCaps w:val="false"/>
          <w:color w:val="202124"/>
          <w:spacing w:val="0"/>
          <w:sz w:val="24"/>
        </w:rPr>
        <w:t xml:space="preserve">hem that we </w:t>
      </w:r>
      <w:r>
        <w:rPr>
          <w:rFonts w:ascii="arial;sans-serif" w:hAnsi="arial;sans-serif"/>
          <w:b w:val="false"/>
          <w:i w:val="false"/>
          <w:caps w:val="false"/>
          <w:smallCaps w:val="false"/>
          <w:color w:val="202124"/>
          <w:spacing w:val="0"/>
          <w:sz w:val="24"/>
        </w:rPr>
        <w:t xml:space="preserve">are mainly unconscious about </w:t>
      </w:r>
      <w:r>
        <w:rPr>
          <w:rFonts w:ascii="arial;sans-serif" w:hAnsi="arial;sans-serif"/>
          <w:b w:val="false"/>
          <w:i w:val="false"/>
          <w:caps w:val="false"/>
          <w:smallCaps w:val="false"/>
          <w:color w:val="202124"/>
          <w:spacing w:val="0"/>
          <w:sz w:val="24"/>
        </w:rPr>
        <w:t>their drastic</w:t>
      </w:r>
      <w:r>
        <w:rPr>
          <w:rFonts w:ascii="arial;sans-serif" w:hAnsi="arial;sans-serif"/>
          <w:b w:val="false"/>
          <w:i w:val="false"/>
          <w:caps w:val="false"/>
          <w:smallCaps w:val="false"/>
          <w:color w:val="202124"/>
          <w:spacing w:val="0"/>
          <w:sz w:val="24"/>
        </w:rPr>
        <w:t xml:space="preserve"> influence</w:t>
      </w:r>
      <w:r>
        <w:rPr>
          <w:rFonts w:ascii="arial;sans-serif" w:hAnsi="arial;sans-serif"/>
          <w:b w:val="false"/>
          <w:i w:val="false"/>
          <w:caps w:val="false"/>
          <w:smallCaps w:val="false"/>
          <w:color w:val="202124"/>
          <w:spacing w:val="0"/>
          <w:sz w:val="24"/>
        </w:rPr>
        <w:t>s over</w:t>
      </w:r>
      <w:r>
        <w:rPr>
          <w:rFonts w:ascii="arial;sans-serif" w:hAnsi="arial;sans-serif"/>
          <w:b w:val="false"/>
          <w:i w:val="false"/>
          <w:caps w:val="false"/>
          <w:smallCaps w:val="false"/>
          <w:color w:val="202124"/>
          <w:spacing w:val="0"/>
          <w:sz w:val="24"/>
        </w:rPr>
        <w:t xml:space="preserv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 xml:space="preserve">ies, </w:t>
      </w:r>
      <w:r>
        <w:rPr>
          <w:rFonts w:ascii="arial;sans-serif" w:hAnsi="arial;sans-serif"/>
          <w:b w:val="false"/>
          <w:i w:val="false"/>
          <w:caps w:val="false"/>
          <w:smallCaps w:val="false"/>
          <w:color w:val="202124"/>
          <w:spacing w:val="0"/>
          <w:sz w:val="24"/>
        </w:rPr>
        <w:t>in particular, and life on Earth, in general</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w:t>
      </w:r>
      <w:r>
        <w:rPr>
          <w:rFonts w:ascii="arial;sans-serif" w:hAnsi="arial;sans-serif"/>
          <w:b w:val="false"/>
          <w:i w:val="false"/>
          <w:caps w:val="false"/>
          <w:smallCaps w:val="false"/>
          <w:color w:val="202124"/>
          <w:spacing w:val="0"/>
          <w:sz w:val="24"/>
        </w:rPr>
        <w:t>are the most apparent ones on Earth</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The</w:t>
      </w:r>
      <w:r>
        <w:rPr>
          <w:rFonts w:ascii="arial;sans-serif" w:hAnsi="arial;sans-serif"/>
          <w:b w:val="false"/>
          <w:i w:val="false"/>
          <w:caps w:val="false"/>
          <w:smallCaps w:val="false"/>
          <w:color w:val="202124"/>
          <w:spacing w:val="0"/>
          <w:sz w:val="24"/>
        </w:rPr>
        <w:t xml:space="preserve">y </w:t>
      </w:r>
      <w:r>
        <w:rPr>
          <w:rFonts w:ascii="arial;sans-serif" w:hAnsi="arial;sans-serif"/>
          <w:b w:val="false"/>
          <w:i w:val="false"/>
          <w:caps w:val="false"/>
          <w:smallCaps w:val="false"/>
          <w:color w:val="202124"/>
          <w:spacing w:val="0"/>
          <w:sz w:val="24"/>
        </w:rPr>
        <w:t xml:space="preserve">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w:t>
      </w:r>
      <w:r>
        <w:rPr>
          <w:rFonts w:ascii="arial;sans-serif" w:hAnsi="arial;sans-serif"/>
          <w:b w:val="false"/>
          <w:i w:val="false"/>
          <w:caps w:val="false"/>
          <w:smallCaps w:val="false"/>
          <w:color w:val="202124"/>
          <w:spacing w:val="0"/>
          <w:sz w:val="24"/>
        </w:rPr>
        <w:t xml:space="preserve">exerted by the Sun and the Moon over the Earth. Their key characteristic is full </w:t>
      </w:r>
      <w:r>
        <w:rPr>
          <w:rFonts w:ascii="arial;sans-serif" w:hAnsi="arial;sans-serif"/>
          <w:b w:val="false"/>
          <w:i w:val="false"/>
          <w:caps w:val="false"/>
          <w:smallCaps w:val="false"/>
          <w:color w:val="202124"/>
          <w:spacing w:val="0"/>
          <w:sz w:val="24"/>
        </w:rPr>
        <w:t>predictab</w:t>
      </w:r>
      <w:r>
        <w:rPr>
          <w:rFonts w:ascii="arial;sans-serif" w:hAnsi="arial;sans-serif"/>
          <w:b w:val="false"/>
          <w:i w:val="false"/>
          <w:caps w:val="false"/>
          <w:smallCaps w:val="false"/>
          <w:color w:val="202124"/>
          <w:spacing w:val="0"/>
          <w:sz w:val="24"/>
        </w:rPr>
        <w:t>ility.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For example, i</w:t>
      </w:r>
      <w:r>
        <w:rPr>
          <w:rFonts w:ascii="arial;sans-serif" w:hAnsi="arial;sans-serif"/>
          <w:b w:val="false"/>
          <w:i w:val="false"/>
          <w:caps w:val="false"/>
          <w:smallCaps w:val="false"/>
          <w:color w:val="202124"/>
          <w:spacing w:val="0"/>
          <w:sz w:val="24"/>
        </w:rPr>
        <w:t xml:space="preserve">t is possible to </w:t>
      </w:r>
      <w:r>
        <w:rPr>
          <w:rFonts w:ascii="arial;sans-serif" w:hAnsi="arial;sans-serif"/>
          <w:b w:val="false"/>
          <w:i w:val="false"/>
          <w:caps w:val="false"/>
          <w:smallCaps w:val="false"/>
          <w:color w:val="202124"/>
          <w:spacing w:val="0"/>
          <w:sz w:val="24"/>
        </w:rPr>
        <w:t xml:space="preserve">determine </w:t>
      </w:r>
      <w:r>
        <w:rPr>
          <w:rFonts w:ascii="arial;sans-serif" w:hAnsi="arial;sans-serif"/>
          <w:b w:val="false"/>
          <w:i w:val="false"/>
          <w:caps w:val="false"/>
          <w:smallCaps w:val="false"/>
          <w:color w:val="202124"/>
          <w:spacing w:val="0"/>
          <w:sz w:val="24"/>
        </w:rPr>
        <w:t xml:space="preserve">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w:t>
      </w:r>
      <w:r>
        <w:rPr>
          <w:rFonts w:ascii="arial;sans-serif" w:hAnsi="arial;sans-serif"/>
          <w:b w:val="false"/>
          <w:i w:val="false"/>
          <w:caps w:val="false"/>
          <w:smallCaps w:val="false"/>
          <w:color w:val="202124"/>
          <w:spacing w:val="0"/>
          <w:sz w:val="24"/>
        </w:rPr>
        <w:t>certain</w:t>
      </w:r>
      <w:r>
        <w:rPr>
          <w:rFonts w:ascii="arial;sans-serif" w:hAnsi="arial;sans-serif"/>
          <w:b w:val="false"/>
          <w:i w:val="false"/>
          <w:caps w:val="false"/>
          <w:smallCaps w:val="false"/>
          <w:color w:val="202124"/>
          <w:spacing w:val="0"/>
          <w:sz w:val="24"/>
        </w:rPr>
        <w:t xml:space="preserve"> that the sun will rise the next morning. The exact date </w:t>
      </w:r>
      <w:r>
        <w:rPr>
          <w:rFonts w:ascii="arial;sans-serif" w:hAnsi="arial;sans-serif"/>
          <w:b w:val="false"/>
          <w:i w:val="false"/>
          <w:caps w:val="false"/>
          <w:smallCaps w:val="false"/>
          <w:color w:val="202124"/>
          <w:spacing w:val="0"/>
          <w:sz w:val="24"/>
        </w:rPr>
        <w:t xml:space="preserve">and even time </w:t>
      </w:r>
      <w:r>
        <w:rPr>
          <w:rFonts w:ascii="arial;sans-serif" w:hAnsi="arial;sans-serif"/>
          <w:b w:val="false"/>
          <w:i w:val="false"/>
          <w:caps w:val="false"/>
          <w:smallCaps w:val="false"/>
          <w:color w:val="202124"/>
          <w:spacing w:val="0"/>
          <w:sz w:val="24"/>
        </w:rPr>
        <w:t xml:space="preserve">for the next </w:t>
      </w:r>
      <w:r>
        <w:rPr>
          <w:rFonts w:ascii="arial;sans-serif" w:hAnsi="arial;sans-serif"/>
          <w:b w:val="false"/>
          <w:i w:val="false"/>
          <w:caps w:val="false"/>
          <w:smallCaps w:val="false"/>
          <w:color w:val="202124"/>
          <w:spacing w:val="0"/>
          <w:sz w:val="24"/>
        </w:rPr>
        <w:t xml:space="preserve">solar </w:t>
      </w:r>
      <w:r>
        <w:rPr>
          <w:rFonts w:ascii="arial;sans-serif" w:hAnsi="arial;sans-serif"/>
          <w:b w:val="false"/>
          <w:i w:val="false"/>
          <w:caps w:val="false"/>
          <w:smallCaps w:val="false"/>
          <w:color w:val="202124"/>
          <w:spacing w:val="0"/>
          <w:sz w:val="24"/>
        </w:rPr>
        <w:t xml:space="preserve">equinox, </w:t>
      </w:r>
      <w:r>
        <w:rPr>
          <w:rFonts w:ascii="arial;sans-serif" w:hAnsi="arial;sans-serif"/>
          <w:b w:val="false"/>
          <w:i w:val="false"/>
          <w:caps w:val="false"/>
          <w:smallCaps w:val="false"/>
          <w:color w:val="202124"/>
          <w:spacing w:val="0"/>
          <w:sz w:val="24"/>
        </w:rPr>
        <w:t>the moment when Earth’s rotational axis is perpendicular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line linking the Sun and the Earth, </w:t>
      </w:r>
      <w:r>
        <w:rPr>
          <w:rFonts w:ascii="arial;sans-serif" w:hAnsi="arial;sans-serif"/>
          <w:b w:val="false"/>
          <w:i w:val="false"/>
          <w:caps w:val="false"/>
          <w:smallCaps w:val="false"/>
          <w:color w:val="202124"/>
          <w:spacing w:val="0"/>
          <w:sz w:val="24"/>
        </w:rPr>
        <w:t xml:space="preserve">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 xml:space="preserve">all over the world.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sequential and periodic seasonal </w:t>
      </w:r>
      <w:r>
        <w:rPr>
          <w:rFonts w:ascii="arial;sans-serif" w:hAnsi="arial;sans-serif"/>
          <w:b w:val="false"/>
          <w:i w:val="false"/>
          <w:caps w:val="false"/>
          <w:smallCaps w:val="false"/>
          <w:color w:val="202124"/>
          <w:spacing w:val="0"/>
          <w:sz w:val="24"/>
        </w:rPr>
        <w:t>change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never a surprise.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earthlings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ha</w:t>
      </w:r>
      <w:r>
        <w:rPr>
          <w:rFonts w:ascii="arial;sans-serif" w:hAnsi="arial;sans-serif"/>
          <w:b w:val="false"/>
          <w:i w:val="false"/>
          <w:caps w:val="false"/>
          <w:smallCaps w:val="false"/>
          <w:color w:val="202124"/>
          <w:spacing w:val="0"/>
          <w:sz w:val="24"/>
        </w:rPr>
        <w:t>ve</w:t>
      </w:r>
      <w:r>
        <w:rPr>
          <w:rFonts w:ascii="arial;sans-serif" w:hAnsi="arial;sans-serif"/>
          <w:b w:val="false"/>
          <w:i w:val="false"/>
          <w:caps w:val="false"/>
          <w:smallCaps w:val="false"/>
          <w:color w:val="202124"/>
          <w:spacing w:val="0"/>
          <w:sz w:val="24"/>
        </w:rPr>
        <w:t xml:space="preserve"> evolved endogenous molecular systems, referred </w:t>
      </w:r>
      <w:r>
        <w:rPr>
          <w:rFonts w:ascii="arial;sans-serif" w:hAnsi="arial;sans-serif"/>
          <w:b w:val="false"/>
          <w:i w:val="false"/>
          <w:caps w:val="false"/>
          <w:smallCaps w:val="false"/>
          <w:color w:val="202124"/>
          <w:spacing w:val="0"/>
          <w:sz w:val="24"/>
        </w:rPr>
        <w:t xml:space="preserve">to </w:t>
      </w:r>
      <w:r>
        <w:rPr>
          <w:rFonts w:ascii="arial;sans-serif" w:hAnsi="arial;sans-serif"/>
          <w:b w:val="false"/>
          <w:i w:val="false"/>
          <w:caps w:val="false"/>
          <w:smallCaps w:val="false"/>
          <w:color w:val="202124"/>
          <w:spacing w:val="0"/>
          <w:sz w:val="24"/>
        </w:rPr>
        <w:t>as 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that allow them to anticipate those cyclic changes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has motivated the emergence </w:t>
      </w:r>
      <w:r>
        <w:rPr>
          <w:rFonts w:ascii="arial;sans-serif" w:hAnsi="arial;sans-serif"/>
          <w:b w:val="false"/>
          <w:i w:val="false"/>
          <w:caps w:val="false"/>
          <w:smallCaps w:val="false"/>
          <w:color w:val="202124"/>
          <w:spacing w:val="0"/>
          <w:sz w:val="24"/>
        </w:rPr>
        <w:t xml:space="preserve">of </w:t>
      </w:r>
      <w:r>
        <w:rPr>
          <w:rFonts w:ascii="arial;sans-serif" w:hAnsi="arial;sans-serif"/>
          <w:b w:val="false"/>
          <w:i/>
          <w:iCs/>
          <w:caps w:val="false"/>
          <w:smallCaps w:val="false"/>
          <w:color w:val="202124"/>
          <w:spacing w:val="0"/>
          <w:sz w:val="24"/>
        </w:rPr>
        <w:t>c</w:t>
      </w:r>
      <w:r>
        <w:rPr>
          <w:rFonts w:ascii="arial;sans-serif" w:hAnsi="arial;sans-serif"/>
          <w:b w:val="false"/>
          <w:i/>
          <w:iCs/>
          <w:caps w:val="false"/>
          <w:smallCaps w:val="false"/>
          <w:color w:val="202124"/>
          <w:spacing w:val="0"/>
          <w:sz w:val="24"/>
        </w:rPr>
        <w:t>hronobiology,</w:t>
      </w:r>
      <w:r>
        <w:rPr>
          <w:rFonts w:ascii="arial;sans-serif" w:hAnsi="arial;sans-serif"/>
          <w:b w:val="false"/>
          <w:i w:val="false"/>
          <w:caps w:val="false"/>
          <w:smallCaps w:val="false"/>
          <w:color w:val="202124"/>
          <w:spacing w:val="0"/>
          <w:sz w:val="24"/>
        </w:rPr>
        <w:t xml:space="preserve"> a young </w:t>
      </w:r>
      <w:r>
        <w:rPr>
          <w:rFonts w:ascii="arial;sans-serif" w:hAnsi="arial;sans-serif"/>
          <w:b w:val="false"/>
          <w:i w:val="false"/>
          <w:caps w:val="false"/>
          <w:smallCaps w:val="false"/>
          <w:color w:val="202124"/>
          <w:spacing w:val="0"/>
          <w:sz w:val="24"/>
        </w:rPr>
        <w:t>area of research</w:t>
      </w:r>
      <w:r>
        <w:rPr>
          <w:rFonts w:ascii="arial;sans-serif" w:hAnsi="arial;sans-serif"/>
          <w:b w:val="false"/>
          <w:i w:val="false"/>
          <w:caps w:val="false"/>
          <w:smallCaps w:val="false"/>
          <w:color w:val="202124"/>
          <w:spacing w:val="0"/>
          <w:sz w:val="24"/>
        </w:rPr>
        <w:t xml:space="preserv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responses </w:t>
      </w:r>
      <w:r>
        <w:rPr>
          <w:rFonts w:ascii="arial;sans-serif" w:hAnsi="arial;sans-serif"/>
          <w:b w:val="false"/>
          <w:i w:val="false"/>
          <w:caps w:val="false"/>
          <w:smallCaps w:val="false"/>
          <w:color w:val="202124"/>
          <w:spacing w:val="0"/>
          <w:sz w:val="24"/>
        </w:rPr>
        <w:t>and adapt</w:t>
      </w:r>
      <w:r>
        <w:rPr>
          <w:rFonts w:ascii="arial;sans-serif" w:hAnsi="arial;sans-serif"/>
          <w:b w:val="false"/>
          <w:i w:val="false"/>
          <w:caps w:val="false"/>
          <w:smallCaps w:val="false"/>
          <w:color w:val="202124"/>
          <w:spacing w:val="0"/>
          <w:sz w:val="24"/>
        </w:rPr>
        <w:t>ions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rPr/>
      </w:pPr>
      <w:r>
        <w:rPr>
          <w:rFonts w:ascii="arial;sans-serif" w:hAnsi="arial;sans-serif"/>
          <w:b w:val="false"/>
          <w:i w:val="false"/>
          <w:caps w:val="false"/>
          <w:smallCaps w:val="false"/>
          <w:color w:val="202124"/>
          <w:spacing w:val="0"/>
          <w:sz w:val="24"/>
        </w:rPr>
        <w:t>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can be seen as </w:t>
      </w:r>
      <w:r>
        <w:rPr>
          <w:rFonts w:ascii="arial;sans-serif" w:hAnsi="arial;sans-serif"/>
          <w:b w:val="false"/>
          <w:i w:val="false"/>
          <w:caps w:val="false"/>
          <w:smallCaps w:val="false"/>
          <w:color w:val="202124"/>
          <w:spacing w:val="0"/>
          <w:sz w:val="24"/>
        </w:rPr>
        <w:t>central oscillator</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susceptible to be</w:t>
      </w:r>
      <w:r>
        <w:rPr>
          <w:rFonts w:ascii="arial;sans-serif" w:hAnsi="arial;sans-serif"/>
          <w:b w:val="false"/>
          <w:i w:val="false"/>
          <w:caps w:val="false"/>
          <w:smallCaps w:val="false"/>
          <w:color w:val="202124"/>
          <w:spacing w:val="0"/>
          <w:sz w:val="24"/>
        </w:rPr>
        <w:t xml:space="preserve"> entrained by external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cyclic inputs (rhythmic environmental changes) </w:t>
      </w:r>
      <w:r>
        <w:rPr>
          <w:rFonts w:ascii="arial;sans-serif" w:hAnsi="arial;sans-serif"/>
          <w:b w:val="false"/>
          <w:i w:val="false"/>
          <w:caps w:val="false"/>
          <w:smallCaps w:val="false"/>
          <w:color w:val="202124"/>
          <w:spacing w:val="0"/>
          <w:sz w:val="24"/>
        </w:rPr>
        <w:t>that, in turn, generate</w:t>
      </w:r>
      <w:r>
        <w:rPr>
          <w:rFonts w:ascii="arial;sans-serif" w:hAnsi="arial;sans-serif"/>
          <w:b w:val="false"/>
          <w:i w:val="false"/>
          <w:caps w:val="false"/>
          <w:smallCaps w:val="false"/>
          <w:color w:val="202124"/>
          <w:spacing w:val="0"/>
          <w:sz w:val="24"/>
        </w:rPr>
        <w:t xml:space="preserve"> rhythmic outputs </w:t>
      </w:r>
      <w:r>
        <w:rPr>
          <w:rFonts w:ascii="arial;sans-serif" w:hAnsi="arial;sans-serif"/>
          <w:b w:val="false"/>
          <w:i w:val="false"/>
          <w:caps w:val="false"/>
          <w:smallCaps w:val="false"/>
          <w:color w:val="202124"/>
          <w:spacing w:val="0"/>
          <w:sz w:val="24"/>
        </w:rPr>
        <w:t xml:space="preserve">controlling a myriad of </w:t>
      </w:r>
      <w:r>
        <w:rPr>
          <w:rFonts w:ascii="arial;sans-serif" w:hAnsi="arial;sans-serif"/>
          <w:b w:val="false"/>
          <w:i w:val="false"/>
          <w:caps w:val="false"/>
          <w:smallCaps w:val="false"/>
          <w:color w:val="202124"/>
          <w:spacing w:val="0"/>
          <w:sz w:val="24"/>
        </w:rPr>
        <w:t xml:space="preserve">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 xml:space="preserve">in a wide range of </w:t>
      </w:r>
      <w:r>
        <w:rPr>
          <w:rFonts w:ascii="arial;sans-serif" w:hAnsi="arial;sans-serif"/>
          <w:b w:val="false"/>
          <w:i w:val="false"/>
          <w:caps w:val="false"/>
          <w:smallCaps w:val="false"/>
          <w:color w:val="202124"/>
          <w:spacing w:val="0"/>
          <w:sz w:val="24"/>
        </w:rPr>
        <w:t xml:space="preserve">spatial </w:t>
      </w:r>
      <w:r>
        <w:rPr>
          <w:rFonts w:ascii="arial;sans-serif" w:hAnsi="arial;sans-serif"/>
          <w:b w:val="false"/>
          <w:i w:val="false"/>
          <w:caps w:val="false"/>
          <w:smallCaps w:val="false"/>
          <w:color w:val="202124"/>
          <w:spacing w:val="0"/>
          <w:sz w:val="24"/>
        </w:rPr>
        <w:t xml:space="preserve">scales, </w:t>
      </w:r>
      <w:r>
        <w:rPr>
          <w:rFonts w:ascii="arial;sans-serif" w:hAnsi="arial;sans-serif"/>
          <w:b w:val="false"/>
          <w:i w:val="false"/>
          <w:caps w:val="false"/>
          <w:smallCaps w:val="false"/>
          <w:color w:val="202124"/>
          <w:spacing w:val="0"/>
          <w:sz w:val="24"/>
        </w:rPr>
        <w:t xml:space="preserve">ranging </w:t>
      </w:r>
      <w:r>
        <w:rPr>
          <w:rFonts w:ascii="arial;sans-serif" w:hAnsi="arial;sans-serif"/>
          <w:b w:val="false"/>
          <w:i w:val="false"/>
          <w:caps w:val="false"/>
          <w:smallCaps w:val="false"/>
          <w:color w:val="202124"/>
          <w:spacing w:val="0"/>
          <w:sz w:val="24"/>
        </w:rPr>
        <w:t xml:space="preserve">from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cellular and tissue level (cell division, </w:t>
      </w:r>
      <w:r>
        <w:rPr>
          <w:rFonts w:ascii="arial;sans-serif" w:hAnsi="arial;sans-serif"/>
          <w:b w:val="false"/>
          <w:i w:val="false"/>
          <w:caps w:val="false"/>
          <w:smallCaps w:val="false"/>
          <w:color w:val="202124"/>
          <w:spacing w:val="0"/>
          <w:sz w:val="24"/>
        </w:rPr>
        <w:t xml:space="preserve">synaptic connections, apoptosis, etc.) or even </w:t>
      </w:r>
      <w:r>
        <w:rPr>
          <w:rFonts w:ascii="arial;sans-serif" w:hAnsi="arial;sans-serif"/>
          <w:b w:val="false"/>
          <w:i w:val="false"/>
          <w:caps w:val="false"/>
          <w:smallCaps w:val="false"/>
          <w:color w:val="202124"/>
          <w:spacing w:val="0"/>
          <w:sz w:val="24"/>
        </w:rPr>
        <w:t xml:space="preserve">at the level of whole </w:t>
      </w:r>
      <w:r>
        <w:rPr>
          <w:rFonts w:ascii="arial;sans-serif" w:hAnsi="arial;sans-serif"/>
          <w:b w:val="false"/>
          <w:i w:val="false"/>
          <w:caps w:val="false"/>
          <w:smallCaps w:val="false"/>
          <w:color w:val="202124"/>
          <w:spacing w:val="0"/>
          <w:sz w:val="24"/>
        </w:rPr>
        <w:t>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populations </w:t>
      </w:r>
      <w:r>
        <w:rPr>
          <w:rFonts w:ascii="arial;sans-serif" w:hAnsi="arial;sans-serif"/>
          <w:b w:val="false"/>
          <w:i w:val="false"/>
          <w:caps w:val="false"/>
          <w:smallCaps w:val="false"/>
          <w:color w:val="202124"/>
          <w:spacing w:val="0"/>
          <w:sz w:val="24"/>
        </w:rPr>
        <w:t xml:space="preserve">and ecosystems </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44">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and defining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rhythms is self-sustain</w:t>
      </w:r>
      <w:r>
        <w:rPr>
          <w:rFonts w:ascii="arial;sans-serif" w:hAnsi="arial;sans-serif"/>
          <w:b w:val="false"/>
          <w:i w:val="false"/>
          <w:caps w:val="false"/>
          <w:smallCaps w:val="false"/>
          <w:color w:val="202124"/>
          <w:spacing w:val="0"/>
          <w:sz w:val="24"/>
        </w:rPr>
        <w:t xml:space="preserve">ability under constant non cycling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Typically</w:t>
      </w:r>
      <w:r>
        <w:rPr>
          <w:rFonts w:ascii="arial;sans-serif" w:hAnsi="arial;sans-serif"/>
          <w:b w:val="false"/>
          <w:i w:val="false"/>
          <w:caps w:val="false"/>
          <w:smallCaps w:val="false"/>
          <w:color w:val="202124"/>
          <w:spacing w:val="0"/>
          <w:sz w:val="24"/>
        </w:rPr>
        <w:t xml:space="preserv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multiple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processes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found </w:t>
      </w:r>
      <w:r>
        <w:rPr>
          <w:rFonts w:ascii="arial;sans-serif" w:hAnsi="arial;sans-serif"/>
          <w:b w:val="false"/>
          <w:i w:val="false"/>
          <w:caps w:val="false"/>
          <w:smallCaps w:val="false"/>
          <w:color w:val="202124"/>
          <w:spacing w:val="0"/>
          <w:sz w:val="24"/>
        </w:rPr>
        <w:t xml:space="preserve">showing </w:t>
      </w:r>
      <w:r>
        <w:rPr>
          <w:rFonts w:ascii="arial;sans-serif" w:hAnsi="arial;sans-serif"/>
          <w:b w:val="false"/>
          <w:i w:val="false"/>
          <w:caps w:val="false"/>
          <w:smallCaps w:val="false"/>
          <w:color w:val="202124"/>
          <w:spacing w:val="0"/>
          <w:sz w:val="24"/>
        </w:rPr>
        <w:t xml:space="preserve">similar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w:t>
      </w:r>
      <w:r>
        <w:rPr>
          <w:rFonts w:ascii="arial;sans-serif" w:hAnsi="arial;sans-serif"/>
          <w:b w:val="false"/>
          <w:i w:val="false"/>
          <w:caps w:val="false"/>
          <w:smallCaps w:val="false"/>
          <w:color w:val="202124"/>
          <w:spacing w:val="0"/>
          <w:sz w:val="24"/>
        </w:rPr>
        <w:t xml:space="preserve">corresponding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 xml:space="preserve">on the one hand, </w:t>
      </w:r>
      <w:r>
        <w:rPr>
          <w:rFonts w:ascii="arial;sans-serif" w:hAnsi="arial;sans-serif"/>
          <w:b w:val="false"/>
          <w:i w:val="false"/>
          <w:caps w:val="false"/>
          <w:smallCaps w:val="false"/>
          <w:color w:val="202124"/>
          <w:spacing w:val="0"/>
          <w:sz w:val="24"/>
        </w:rPr>
        <w:t xml:space="preserve">some of </w:t>
      </w:r>
      <w:r>
        <w:rPr>
          <w:rFonts w:ascii="arial;sans-serif" w:hAnsi="arial;sans-serif"/>
          <w:b w:val="false"/>
          <w:i w:val="false"/>
          <w:caps w:val="false"/>
          <w:smallCaps w:val="false"/>
          <w:color w:val="202124"/>
          <w:spacing w:val="0"/>
          <w:sz w:val="24"/>
        </w:rPr>
        <w:t>these processes</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indicating that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ir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w:t>
      </w:r>
      <w:r>
        <w:rPr>
          <w:rFonts w:ascii="arial;sans-serif" w:hAnsi="arial;sans-serif"/>
          <w:b w:val="false"/>
          <w:i w:val="false"/>
          <w:caps w:val="false"/>
          <w:smallCaps w:val="false"/>
          <w:color w:val="202124"/>
          <w:spacing w:val="0"/>
          <w:sz w:val="24"/>
        </w:rPr>
        <w:t>re</w:t>
      </w:r>
      <w:r>
        <w:rPr>
          <w:rFonts w:ascii="arial;sans-serif" w:hAnsi="arial;sans-serif"/>
          <w:b w:val="false"/>
          <w:i w:val="false"/>
          <w:caps w:val="false"/>
          <w:smallCaps w:val="false"/>
          <w:color w:val="202124"/>
          <w:spacing w:val="0"/>
          <w:sz w:val="24"/>
        </w:rPr>
        <w:t xml:space="preserve"> direct  response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to changes in the environment </w:t>
      </w:r>
      <w:r>
        <w:rPr>
          <w:rFonts w:ascii="arial;sans-serif" w:hAnsi="arial;sans-serif"/>
          <w:b w:val="false"/>
          <w:i w:val="false"/>
          <w:caps w:val="false"/>
          <w:smallCaps w:val="false"/>
          <w:color w:val="202124"/>
          <w:spacing w:val="0"/>
          <w:sz w:val="24"/>
        </w:rPr>
        <w:t xml:space="preserve">rather </w:t>
      </w:r>
      <w:r>
        <w:rPr>
          <w:rFonts w:ascii="arial;sans-serif" w:hAnsi="arial;sans-serif"/>
          <w:b w:val="false"/>
          <w:i w:val="false"/>
          <w:caps w:val="false"/>
          <w:smallCaps w:val="false"/>
          <w:color w:val="202124"/>
          <w:spacing w:val="0"/>
          <w:sz w:val="24"/>
        </w:rPr>
        <w:t>than being generated by endogenous oscillating systems or molecular clocks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w:t>
      </w:r>
      <w:r>
        <w:rPr>
          <w:rFonts w:ascii="arial;sans-serif" w:hAnsi="arial;sans-serif"/>
          <w:b w:val="false"/>
          <w:i w:val="false"/>
          <w:caps w:val="false"/>
          <w:smallCaps w:val="false"/>
          <w:color w:val="202124"/>
          <w:spacing w:val="0"/>
          <w:sz w:val="24"/>
        </w:rPr>
        <w:t>when</w:t>
      </w:r>
      <w:r>
        <w:rPr>
          <w:rFonts w:ascii="arial;sans-serif" w:hAnsi="arial;sans-serif"/>
          <w:b w:val="false"/>
          <w:i w:val="false"/>
          <w:caps w:val="false"/>
          <w:smallCaps w:val="false"/>
          <w:color w:val="202124"/>
          <w:spacing w:val="0"/>
          <w:sz w:val="24"/>
        </w:rPr>
        <w:t xml:space="preserve"> environment</w:t>
      </w:r>
      <w:r>
        <w:rPr>
          <w:rFonts w:ascii="arial;sans-serif" w:hAnsi="arial;sans-serif"/>
          <w:b w:val="false"/>
          <w:i w:val="false"/>
          <w:caps w:val="false"/>
          <w:smallCaps w:val="false"/>
          <w:color w:val="202124"/>
          <w:spacing w:val="0"/>
          <w:sz w:val="24"/>
        </w:rPr>
        <w:t>al signals are</w:t>
      </w:r>
      <w:r>
        <w:rPr>
          <w:rFonts w:ascii="arial;sans-serif" w:hAnsi="arial;sans-serif"/>
          <w:b w:val="false"/>
          <w:i w:val="false"/>
          <w:caps w:val="false"/>
          <w:smallCaps w:val="false"/>
          <w:color w:val="202124"/>
          <w:spacing w:val="0"/>
          <w:sz w:val="24"/>
        </w:rPr>
        <w:t xml:space="preserve">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s of such biological processes stop oscillating and remain </w:t>
      </w:r>
      <w:r>
        <w:rPr>
          <w:rFonts w:ascii="arial;sans-serif" w:hAnsi="arial;sans-serif"/>
          <w:b w:val="false"/>
          <w:i w:val="false"/>
          <w:caps w:val="false"/>
          <w:smallCaps w:val="false"/>
          <w:color w:val="202124"/>
          <w:spacing w:val="0"/>
          <w:sz w:val="24"/>
        </w:rPr>
        <w:t xml:space="preserve">constant </w:t>
      </w:r>
      <w:r>
        <w:rPr>
          <w:rFonts w:ascii="arial;sans-serif" w:hAnsi="arial;sans-serif"/>
          <w:b w:val="false"/>
          <w:i w:val="false"/>
          <w:caps w:val="false"/>
          <w:smallCaps w:val="false"/>
          <w:color w:val="202124"/>
          <w:spacing w:val="0"/>
          <w:sz w:val="24"/>
        </w:rPr>
        <w:t>as well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 the other hand, </w:t>
      </w:r>
      <w:r>
        <w:rPr>
          <w:rFonts w:ascii="arial;sans-serif" w:hAnsi="arial;sans-serif"/>
          <w:b w:val="false"/>
          <w:i w:val="false"/>
          <w:caps w:val="false"/>
          <w:smallCaps w:val="false"/>
          <w:color w:val="202124"/>
          <w:spacing w:val="0"/>
          <w:sz w:val="24"/>
        </w:rPr>
        <w:t>a subset o</w:t>
      </w:r>
      <w:r>
        <w:rPr>
          <w:rFonts w:ascii="arial;sans-serif" w:hAnsi="arial;sans-serif"/>
          <w:b w:val="false"/>
          <w:i w:val="false"/>
          <w:caps w:val="false"/>
          <w:smallCaps w:val="false"/>
          <w:color w:val="202124"/>
          <w:spacing w:val="0"/>
          <w:sz w:val="24"/>
        </w:rPr>
        <w:t xml:space="preserve">f </w:t>
      </w:r>
      <w:r>
        <w:rPr>
          <w:rFonts w:ascii="arial;sans-serif" w:hAnsi="arial;sans-serif"/>
          <w:b w:val="false"/>
          <w:i w:val="false"/>
          <w:caps w:val="false"/>
          <w:smallCaps w:val="false"/>
          <w:color w:val="202124"/>
          <w:spacing w:val="0"/>
          <w:sz w:val="24"/>
        </w:rPr>
        <w:t>biological processes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w:t>
      </w:r>
      <w:r>
        <w:rPr>
          <w:rFonts w:ascii="arial;sans-serif" w:hAnsi="arial;sans-serif"/>
          <w:b w:val="false"/>
          <w:i w:val="false"/>
          <w:caps w:val="false"/>
          <w:smallCaps w:val="false"/>
          <w:color w:val="202124"/>
          <w:spacing w:val="0"/>
          <w:sz w:val="24"/>
        </w:rPr>
        <w:t xml:space="preserve">ould </w:t>
      </w:r>
      <w:r>
        <w:rPr>
          <w:rFonts w:ascii="arial;sans-serif" w:hAnsi="arial;sans-serif"/>
          <w:b w:val="false"/>
          <w:i w:val="false"/>
          <w:caps w:val="false"/>
          <w:smallCaps w:val="false"/>
          <w:color w:val="202124"/>
          <w:spacing w:val="0"/>
          <w:sz w:val="24"/>
        </w:rPr>
        <w:t>maintain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 rhythmic 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revealing </w:t>
      </w:r>
      <w:r>
        <w:rPr>
          <w:rFonts w:ascii="arial;sans-serif" w:hAnsi="arial;sans-serif"/>
          <w:b w:val="false"/>
          <w:i w:val="false"/>
          <w:caps w:val="false"/>
          <w:smallCaps w:val="false"/>
          <w:color w:val="202124"/>
          <w:spacing w:val="0"/>
          <w:sz w:val="24"/>
        </w:rPr>
        <w:t xml:space="preserve">that their rhythmicity is self-sustained and, thus, </w:t>
      </w:r>
      <w:r>
        <w:rPr>
          <w:rFonts w:ascii="arial;sans-serif" w:hAnsi="arial;sans-serif"/>
          <w:b w:val="false"/>
          <w:i w:val="false"/>
          <w:caps w:val="false"/>
          <w:smallCaps w:val="false"/>
          <w:color w:val="202124"/>
          <w:spacing w:val="0"/>
          <w:sz w:val="24"/>
        </w:rPr>
        <w:t>regulat</w:t>
      </w:r>
      <w:r>
        <w:rPr>
          <w:rFonts w:ascii="arial;sans-serif" w:hAnsi="arial;sans-serif"/>
          <w:b w:val="false"/>
          <w:i w:val="false"/>
          <w:caps w:val="false"/>
          <w:smallCaps w:val="false"/>
          <w:color w:val="202124"/>
          <w:spacing w:val="0"/>
          <w:sz w:val="24"/>
        </w:rPr>
        <w:t>ed</w:t>
      </w:r>
      <w:r>
        <w:rPr>
          <w:rFonts w:ascii="arial;sans-serif" w:hAnsi="arial;sans-serif"/>
          <w:b w:val="false"/>
          <w:i w:val="false"/>
          <w:caps w:val="false"/>
          <w:smallCaps w:val="false"/>
          <w:color w:val="202124"/>
          <w:spacing w:val="0"/>
          <w:sz w:val="24"/>
        </w:rPr>
        <w:t xml:space="preserve"> by endogenous oscillating systems acting </w:t>
      </w:r>
      <w:r>
        <w:rPr>
          <w:rFonts w:ascii="arial;sans-serif" w:hAnsi="arial;sans-serif"/>
          <w:b w:val="false"/>
          <w:i w:val="false"/>
          <w:caps w:val="false"/>
          <w:smallCaps w:val="false"/>
          <w:color w:val="202124"/>
          <w:spacing w:val="0"/>
          <w:sz w:val="24"/>
        </w:rPr>
        <w:t>as molecular clocks</w:t>
      </w:r>
      <w:r>
        <w:rPr>
          <w:rFonts w:ascii="arial;sans-serif" w:hAnsi="arial;sans-serif"/>
          <w:b w:val="false"/>
          <w:i w:val="false"/>
          <w:caps w:val="false"/>
          <w:smallCaps w:val="false"/>
          <w:color w:val="202124"/>
          <w:spacing w:val="0"/>
          <w:sz w:val="24"/>
        </w:rPr>
        <w:t xml:space="preserve">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Accordingly</w:t>
      </w:r>
      <w:r>
        <w:rPr>
          <w:rFonts w:ascii="arial;sans-serif" w:hAnsi="arial;sans-serif"/>
          <w:b w:val="false"/>
          <w:i w:val="false"/>
          <w:caps w:val="false"/>
          <w:smallCaps w:val="false"/>
          <w:color w:val="202124"/>
          <w:spacing w:val="0"/>
          <w:sz w:val="24"/>
        </w:rPr>
        <w:t>, chronobiology experiment</w:t>
      </w:r>
      <w:r>
        <w:rPr>
          <w:rFonts w:ascii="arial;sans-serif" w:hAnsi="arial;sans-serif"/>
          <w:b w:val="false"/>
          <w:i w:val="false"/>
          <w:caps w:val="false"/>
          <w:smallCaps w:val="false"/>
          <w:color w:val="202124"/>
          <w:spacing w:val="0"/>
          <w:sz w:val="24"/>
        </w:rPr>
        <w:t>s are commonly</w:t>
      </w:r>
      <w:r>
        <w:rPr>
          <w:rFonts w:ascii="arial;sans-serif" w:hAnsi="arial;sans-serif"/>
          <w:b w:val="false"/>
          <w:i w:val="false"/>
          <w:caps w:val="false"/>
          <w:smallCaps w:val="false"/>
          <w:color w:val="202124"/>
          <w:spacing w:val="0"/>
          <w:sz w:val="24"/>
        </w:rPr>
        <w:t xml:space="preserve"> designed as follows </w:t>
      </w:r>
      <w:r>
        <w:rPr>
          <w:rFonts w:ascii="arial;sans-serif" w:hAnsi="arial;sans-serif"/>
          <w:b w:val="false"/>
          <w:i w:val="false"/>
          <w:caps w:val="false"/>
          <w:smallCaps w:val="false"/>
          <w:color w:val="202124"/>
          <w:spacing w:val="0"/>
          <w:sz w:val="24"/>
        </w:rPr>
        <w:t>(Fig. 2-</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temporal series consisting of </w:t>
      </w:r>
      <w:r>
        <w:rPr>
          <w:rFonts w:ascii="arial;sans-serif" w:hAnsi="arial;sans-serif"/>
          <w:b w:val="false"/>
          <w:i w:val="false"/>
          <w:caps w:val="false"/>
          <w:smallCaps w:val="false"/>
          <w:color w:val="202124"/>
          <w:spacing w:val="0"/>
          <w:sz w:val="24"/>
        </w:rPr>
        <w:t>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w:t>
      </w:r>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lang w:val="en-US"/>
        </w:rPr>
        <w:t xml:space="preserve">synchronizer, </w:t>
      </w:r>
      <w:r>
        <w:rPr>
          <w:rFonts w:ascii="arial;sans-serif" w:hAnsi="arial;sans-serif"/>
          <w:b w:val="false"/>
          <w:i w:val="false"/>
          <w:caps w:val="false"/>
          <w:smallCaps w:val="false"/>
          <w:color w:val="202124"/>
          <w:spacing w:val="0"/>
          <w:sz w:val="24"/>
          <w:lang w:val="en-US"/>
        </w:rPr>
        <w:t xml:space="preserve">literally a </w:t>
      </w:r>
      <w:r>
        <w:rPr>
          <w:rFonts w:ascii="arial;sans-serif" w:hAnsi="arial;sans-serif"/>
          <w:b w:val="false"/>
          <w:i/>
          <w:iCs/>
          <w:caps w:val="false"/>
          <w:smallCaps w:val="false"/>
          <w:color w:val="202124"/>
          <w:spacing w:val="0"/>
          <w:sz w:val="24"/>
          <w:lang w:val="en-US"/>
        </w:rPr>
        <w:t>time giver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constant </w:t>
      </w:r>
      <w:r>
        <w:rPr>
          <w:rFonts w:ascii="arial;sans-serif" w:hAnsi="arial;sans-serif"/>
          <w:b w:val="false"/>
          <w:i w:val="false"/>
          <w:caps w:val="false"/>
          <w:smallCaps w:val="false"/>
          <w:color w:val="202124"/>
          <w:spacing w:val="0"/>
          <w:sz w:val="24"/>
        </w:rPr>
        <w:t xml:space="preserve">non cycling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termed as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D</w:t>
      </w:r>
      <w:r>
        <w:rPr>
          <w:rFonts w:ascii="arial;sans-serif" w:hAnsi="arial;sans-serif"/>
          <w:b w:val="false"/>
          <w:i w:val="false"/>
          <w:caps w:val="false"/>
          <w:smallCaps w:val="false"/>
          <w:color w:val="202124"/>
          <w:spacing w:val="0"/>
          <w:sz w:val="24"/>
        </w:rPr>
        <w:t xml:space="preserve">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w:t>
      </w:r>
      <w:r>
        <w:rPr>
          <w:rFonts w:ascii="arial;sans-serif" w:hAnsi="arial;sans-serif"/>
          <w:b w:val="false"/>
          <w:i w:val="false"/>
          <w:caps w:val="false"/>
          <w:smallCaps w:val="false"/>
          <w:color w:val="202124"/>
          <w:spacing w:val="0"/>
          <w:sz w:val="24"/>
        </w:rPr>
        <w:t xml:space="preserve">with a specific time interval, </w:t>
      </w:r>
      <w:r>
        <w:rPr>
          <w:rFonts w:ascii="arial;sans-serif" w:hAnsi="arial;sans-serif"/>
          <w:b w:val="false"/>
          <w:i w:val="false"/>
          <w:caps w:val="false"/>
          <w:smallCaps w:val="false"/>
          <w:color w:val="202124"/>
          <w:spacing w:val="0"/>
          <w:sz w:val="24"/>
        </w:rPr>
        <w:t xml:space="preserve">every few hours, minutes or seconds depending on the complexity of the data. </w:t>
      </w:r>
      <w:r>
        <w:rPr>
          <w:rFonts w:ascii="arial;sans-serif" w:hAnsi="arial;sans-serif"/>
          <w:b w:val="false"/>
          <w:i w:val="false"/>
          <w:caps w:val="false"/>
          <w:smallCaps w:val="false"/>
          <w:color w:val="202124"/>
          <w:spacing w:val="0"/>
          <w:sz w:val="24"/>
        </w:rPr>
        <w:t>Specifically,</w:t>
      </w:r>
      <w:r>
        <w:rPr>
          <w:rFonts w:ascii="arial;sans-serif" w:hAnsi="arial;sans-serif"/>
          <w:b w:val="false"/>
          <w:i w:val="false"/>
          <w:caps w:val="false"/>
          <w:smallCaps w:val="false"/>
          <w:color w:val="202124"/>
          <w:spacing w:val="0"/>
          <w:sz w:val="24"/>
        </w:rPr>
        <w:t xml:space="preserve"> in the case of circadian experiment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as the one</w:t>
      </w:r>
      <w:r>
        <w:rPr>
          <w:rFonts w:ascii="arial;sans-serif" w:hAnsi="arial;sans-serif"/>
          <w:b w:val="false"/>
          <w:i w:val="false"/>
          <w:caps w:val="false"/>
          <w:smallCaps w:val="false"/>
          <w:color w:val="202124"/>
          <w:spacing w:val="0"/>
          <w:sz w:val="24"/>
        </w:rPr>
        <w:t>s performed</w:t>
      </w:r>
      <w:r>
        <w:rPr>
          <w:rFonts w:ascii="arial;sans-serif" w:hAnsi="arial;sans-serif"/>
          <w:b w:val="false"/>
          <w:i w:val="false"/>
          <w:caps w:val="false"/>
          <w:smallCaps w:val="false"/>
          <w:color w:val="202124"/>
          <w:spacing w:val="0"/>
          <w:sz w:val="24"/>
        </w:rPr>
        <w:t xml:space="preserve"> in 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is the alternation of </w:t>
      </w:r>
      <w:r>
        <w:rPr>
          <w:rFonts w:ascii="arial;sans-serif" w:hAnsi="arial;sans-serif"/>
          <w:b w:val="false"/>
          <w:i w:val="false"/>
          <w:caps w:val="false"/>
          <w:smallCaps w:val="false"/>
          <w:color w:val="202124"/>
          <w:spacing w:val="0"/>
          <w:sz w:val="24"/>
        </w:rPr>
        <w:t>light-dark cycle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the free-running conditions </w:t>
      </w:r>
      <w:r>
        <w:rPr>
          <w:rFonts w:ascii="arial;sans-serif" w:hAnsi="arial;sans-serif"/>
          <w:b w:val="false"/>
          <w:i w:val="false"/>
          <w:caps w:val="false"/>
          <w:smallCaps w:val="false"/>
          <w:color w:val="202124"/>
          <w:spacing w:val="0"/>
          <w:sz w:val="24"/>
        </w:rPr>
        <w:t xml:space="preserve">consist of </w:t>
      </w:r>
      <w:r>
        <w:rPr>
          <w:rFonts w:ascii="arial;sans-serif" w:hAnsi="arial;sans-serif"/>
          <w:b w:val="false"/>
          <w:i w:val="false"/>
          <w:caps w:val="false"/>
          <w:smallCaps w:val="false"/>
          <w:color w:val="202124"/>
          <w:spacing w:val="0"/>
          <w:sz w:val="24"/>
        </w:rPr>
        <w:t>constant light and constant dark</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periods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distinguished </w:t>
      </w:r>
      <w:r>
        <w:rPr>
          <w:rFonts w:ascii="arial;sans-serif" w:hAnsi="arial;sans-serif"/>
          <w:b w:val="false"/>
          <w:i w:val="false"/>
          <w:caps w:val="false"/>
          <w:smallCaps w:val="false"/>
          <w:color w:val="202124"/>
          <w:spacing w:val="0"/>
          <w:sz w:val="24"/>
        </w:rPr>
        <w:t xml:space="preserve">from light/dark responding processes </w:t>
      </w:r>
      <w:r>
        <w:rPr>
          <w:rFonts w:ascii="arial;sans-serif" w:hAnsi="arial;sans-serif"/>
          <w:b w:val="false"/>
          <w:i w:val="false"/>
          <w:caps w:val="false"/>
          <w:smallCaps w:val="false"/>
          <w:color w:val="202124"/>
          <w:spacing w:val="0"/>
          <w:sz w:val="24"/>
        </w:rPr>
        <w:t xml:space="preserve">as those that maintain their oscillating profile under free running conditions.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6">
                <wp:simplePos x="0" y="0"/>
                <wp:positionH relativeFrom="column">
                  <wp:posOffset>-88265</wp:posOffset>
                </wp:positionH>
                <wp:positionV relativeFrom="paragraph">
                  <wp:posOffset>-12065</wp:posOffset>
                </wp:positionV>
                <wp:extent cx="6120130" cy="460946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609465"/>
                        </a:xfrm>
                        <a:prstGeom prst="rect"/>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 xml:space="preserve"> 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wps:txbx>
                      <wps:bodyPr anchor="t" lIns="0" tIns="0" rIns="0" bIns="0">
                        <a:noAutofit/>
                      </wps:bodyPr>
                    </wps:wsp>
                  </a:graphicData>
                </a:graphic>
              </wp:anchor>
            </w:drawing>
          </mc:Choice>
          <mc:Fallback>
            <w:pict>
              <v:rect style="position:absolute;rotation:0;width:481.9pt;height:362.9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 xml:space="preserve"> 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v:textbox>
                <w10:wrap type="square" side="larges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Following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chronobiologists have described self-sustained biological rhythms reacting to the four different </w:t>
      </w:r>
      <w:r>
        <w:rPr>
          <w:rFonts w:ascii="arial;sans-serif" w:hAnsi="arial;sans-serif"/>
          <w:b w:val="false"/>
          <w:i w:val="false"/>
          <w:caps w:val="false"/>
          <w:smallCaps w:val="false"/>
          <w:color w:val="202124"/>
          <w:spacing w:val="0"/>
          <w:sz w:val="24"/>
        </w:rPr>
        <w:t xml:space="preserve">previously described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cycles </w:t>
      </w:r>
      <w:r>
        <w:rPr>
          <w:rFonts w:ascii="arial;sans-serif" w:hAnsi="arial;sans-serif"/>
          <w:b w:val="false"/>
          <w:i w:val="false"/>
          <w:caps w:val="false"/>
          <w:smallCaps w:val="false"/>
          <w:color w:val="202124"/>
          <w:spacing w:val="0"/>
          <w:sz w:val="24"/>
        </w:rPr>
        <w:t>acting as zeitgebers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In particular</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has been </w:t>
      </w:r>
      <w:r>
        <w:rPr>
          <w:rFonts w:ascii="arial;sans-serif" w:hAnsi="arial;sans-serif"/>
          <w:b w:val="false"/>
          <w:i w:val="false"/>
          <w:caps w:val="false"/>
          <w:smallCaps w:val="false"/>
          <w:color w:val="202124"/>
          <w:spacing w:val="0"/>
          <w:sz w:val="24"/>
        </w:rPr>
        <w:t>show</w:t>
      </w:r>
      <w:r>
        <w:rPr>
          <w:rFonts w:ascii="arial;sans-serif" w:hAnsi="arial;sans-serif"/>
          <w:b w:val="false"/>
          <w:i w:val="false"/>
          <w:caps w:val="false"/>
          <w:smallCaps w:val="false"/>
          <w:color w:val="202124"/>
          <w:spacing w:val="0"/>
          <w:sz w:val="24"/>
        </w:rPr>
        <w:t>n to produce</w:t>
      </w:r>
      <w:r>
        <w:rPr>
          <w:rFonts w:ascii="arial;sans-serif" w:hAnsi="arial;sans-serif"/>
          <w:b w:val="false"/>
          <w:i w:val="false"/>
          <w:caps w:val="false"/>
          <w:smallCaps w:val="false"/>
          <w:color w:val="202124"/>
          <w:spacing w:val="0"/>
          <w:sz w:val="24"/>
        </w:rPr>
        <w:t xml:space="preserve">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w:t>
      </w:r>
      <w:r>
        <w:rPr>
          <w:rFonts w:ascii="arial;sans-serif" w:hAnsi="arial;sans-serif"/>
          <w:b w:val="false"/>
          <w:i w:val="false"/>
          <w:caps w:val="false"/>
          <w:smallCaps w:val="false"/>
          <w:color w:val="202124"/>
          <w:spacing w:val="0"/>
          <w:sz w:val="24"/>
        </w:rPr>
        <w:t xml:space="preserve">tidal </w:t>
      </w:r>
      <w:r>
        <w:rPr>
          <w:rFonts w:ascii="arial;sans-serif" w:hAnsi="arial;sans-serif"/>
          <w:b w:val="false"/>
          <w:i w:val="false"/>
          <w:caps w:val="false"/>
          <w:smallCaps w:val="false"/>
          <w:color w:val="202124"/>
          <w:spacing w:val="0"/>
          <w:sz w:val="24"/>
        </w:rPr>
        <w:t>rhythms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 eminent </w:t>
      </w:r>
      <w:r>
        <w:rPr>
          <w:rFonts w:ascii="arial;sans-serif" w:hAnsi="arial;sans-serif"/>
          <w:b w:val="false"/>
          <w:i w:val="false"/>
          <w:caps w:val="false"/>
          <w:smallCaps w:val="false"/>
          <w:color w:val="202124"/>
          <w:spacing w:val="0"/>
          <w:sz w:val="24"/>
        </w:rPr>
        <w:t>example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is the larvae of the insect called Ant Lion, which build</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small holes in the sand as traps for insects. Scientist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w:t>
      </w:r>
      <w:r>
        <w:rPr>
          <w:rFonts w:ascii="arial;sans-serif" w:hAnsi="arial;sans-serif"/>
          <w:b w:val="false"/>
          <w:i w:val="false"/>
          <w:caps w:val="false"/>
          <w:smallCaps w:val="false"/>
          <w:color w:val="202124"/>
          <w:spacing w:val="0"/>
          <w:sz w:val="24"/>
        </w:rPr>
        <w:t xml:space="preserve">studies focus mainly on </w:t>
      </w:r>
      <w:r>
        <w:rPr>
          <w:rFonts w:ascii="arial;sans-serif" w:hAnsi="arial;sans-serif"/>
          <w:b w:val="false"/>
          <w:i w:val="false"/>
          <w:caps w:val="false"/>
          <w:smallCaps w:val="false"/>
          <w:color w:val="202124"/>
          <w:spacing w:val="0"/>
          <w:sz w:val="24"/>
        </w:rPr>
        <w:t xml:space="preserve">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Nevertheless, </w:t>
      </w:r>
      <w:r>
        <w:rPr>
          <w:rFonts w:ascii="arial;sans-serif" w:hAnsi="arial;sans-serif"/>
          <w:b w:val="false"/>
          <w:i w:val="false"/>
          <w:caps w:val="false"/>
          <w:smallCaps w:val="false"/>
          <w:color w:val="202124"/>
          <w:spacing w:val="0"/>
          <w:sz w:val="24"/>
        </w:rPr>
        <w:t>thousands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w:t>
      </w:r>
      <w:r>
        <w:rPr>
          <w:rFonts w:ascii="arial;sans-serif" w:hAnsi="arial;sans-serif"/>
          <w:b w:val="false"/>
          <w:i w:val="false"/>
          <w:caps w:val="false"/>
          <w:smallCaps w:val="false"/>
          <w:color w:val="202124"/>
          <w:spacing w:val="0"/>
          <w:sz w:val="24"/>
        </w:rPr>
        <w:t>even</w:t>
      </w:r>
      <w:r>
        <w:rPr>
          <w:rFonts w:ascii="arial;sans-serif" w:hAnsi="arial;sans-serif"/>
          <w:b w:val="false"/>
          <w:i w:val="false"/>
          <w:caps w:val="false"/>
          <w:smallCaps w:val="false"/>
          <w:color w:val="202124"/>
          <w:spacing w:val="0"/>
          <w:sz w:val="24"/>
        </w:rPr>
        <w:t xml:space="preserve"> at subjective nights </w:t>
      </w:r>
      <w:r>
        <w:rPr>
          <w:rFonts w:ascii="arial;sans-serif" w:hAnsi="arial;sans-serif"/>
          <w:b w:val="false"/>
          <w:i w:val="false"/>
          <w:caps w:val="false"/>
          <w:smallCaps w:val="false"/>
          <w:color w:val="202124"/>
          <w:spacing w:val="0"/>
          <w:sz w:val="24"/>
        </w:rPr>
        <w:t>during free running</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Also fung</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 show circadian rhythmic phenomena, for </w:t>
      </w:r>
      <w:r>
        <w:rPr>
          <w:rFonts w:ascii="arial;sans-serif" w:hAnsi="arial;sans-serif"/>
          <w:b w:val="false"/>
          <w:i w:val="false"/>
          <w:caps w:val="false"/>
          <w:smallCaps w:val="false"/>
          <w:color w:val="202124"/>
          <w:spacing w:val="0"/>
          <w:sz w:val="24"/>
        </w:rPr>
        <w:t>instance</w:t>
      </w:r>
      <w:r>
        <w:rPr>
          <w:rFonts w:ascii="arial;sans-serif" w:hAnsi="arial;sans-serif"/>
          <w:b w:val="false"/>
          <w:i w:val="false"/>
          <w:caps w:val="false"/>
          <w:smallCaps w:val="false"/>
          <w:color w:val="202124"/>
          <w:spacing w:val="0"/>
          <w:sz w:val="24"/>
        </w:rPr>
        <w:t xml:space="preserv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w:t>
      </w:r>
      <w:r>
        <w:rPr>
          <w:rFonts w:ascii="arial;sans-serif" w:hAnsi="arial;sans-serif"/>
          <w:b w:val="false"/>
          <w:i w:val="false"/>
          <w:caps w:val="false"/>
          <w:smallCaps w:val="false"/>
          <w:color w:val="202124"/>
          <w:spacing w:val="0"/>
          <w:sz w:val="24"/>
        </w:rPr>
        <w:t xml:space="preserve">according to a rhythm of </w:t>
      </w:r>
      <w:r>
        <w:rPr>
          <w:rFonts w:ascii="arial;sans-serif" w:hAnsi="arial;sans-serif"/>
          <w:b w:val="false"/>
          <w:i w:val="false"/>
          <w:caps w:val="false"/>
          <w:smallCaps w:val="false"/>
          <w:color w:val="202124"/>
          <w:spacing w:val="0"/>
          <w:sz w:val="24"/>
        </w:rPr>
        <w:t>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that is maintained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general, </w:t>
      </w:r>
      <w:r>
        <w:rPr>
          <w:rFonts w:ascii="arial;sans-serif" w:hAnsi="arial;sans-serif"/>
          <w:b w:val="false"/>
          <w:i w:val="false"/>
          <w:caps w:val="false"/>
          <w:smallCaps w:val="false"/>
          <w:color w:val="202124"/>
          <w:spacing w:val="0"/>
          <w:sz w:val="24"/>
        </w:rPr>
        <w:t xml:space="preserve"> organisms </w:t>
      </w:r>
      <w:r>
        <w:rPr>
          <w:rFonts w:ascii="arial;sans-serif" w:hAnsi="arial;sans-serif"/>
          <w:b w:val="false"/>
          <w:i w:val="false"/>
          <w:caps w:val="false"/>
          <w:smallCaps w:val="false"/>
          <w:color w:val="202124"/>
          <w:spacing w:val="0"/>
          <w:sz w:val="24"/>
        </w:rPr>
        <w:t>in</w:t>
      </w:r>
      <w:r>
        <w:rPr>
          <w:rFonts w:ascii="arial;sans-serif" w:hAnsi="arial;sans-serif"/>
          <w:b w:val="false"/>
          <w:i w:val="false"/>
          <w:caps w:val="false"/>
          <w:smallCaps w:val="false"/>
          <w:color w:val="202124"/>
          <w:spacing w:val="0"/>
          <w:sz w:val="24"/>
        </w:rPr>
        <w:t xml:space="preserve">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w:t>
      </w:r>
      <w:r>
        <w:rPr>
          <w:rFonts w:ascii="arial;sans-serif" w:hAnsi="arial;sans-serif"/>
          <w:b w:val="false"/>
          <w:i w:val="false"/>
          <w:caps w:val="false"/>
          <w:smallCaps w:val="false"/>
          <w:color w:val="202124"/>
          <w:spacing w:val="0"/>
          <w:sz w:val="24"/>
        </w:rPr>
        <w:t>light is the main source of energy for</w:t>
      </w:r>
      <w:r>
        <w:rPr>
          <w:rFonts w:ascii="arial;sans-serif" w:hAnsi="arial;sans-serif"/>
          <w:b w:val="false"/>
          <w:i w:val="false"/>
          <w:caps w:val="false"/>
          <w:smallCaps w:val="false"/>
          <w:color w:val="202124"/>
          <w:spacing w:val="0"/>
          <w:sz w:val="24"/>
        </w:rPr>
        <w:t xml:space="preserve"> photosynthetic organisms,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circadian rhythms emerging under different seasonal variations in diurnal cycles in the model marine planktonic microalga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iCs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considered the evolutionary eldest sister in the green lineage.</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w:t>
      </w:r>
      <w:r>
        <w:rPr>
          <w:b w:val="false"/>
          <w:i w:val="false"/>
          <w:caps w:val="false"/>
          <w:smallCaps w:val="false"/>
          <w:color w:val="202124"/>
          <w:spacing w:val="0"/>
          <w:sz w:val="24"/>
        </w:rPr>
        <w:t>such</w:t>
      </w:r>
      <w:r>
        <w:rPr>
          <w:b w:val="false"/>
          <w:i w:val="false"/>
          <w:caps w:val="false"/>
          <w:smallCaps w:val="false"/>
          <w:color w:val="202124"/>
          <w:spacing w:val="0"/>
          <w:sz w:val="24"/>
        </w:rPr>
        <w:t xml:space="preserve"> as plants, fung</w:t>
      </w:r>
      <w:r>
        <w:rPr>
          <w:b w:val="false"/>
          <w:i w:val="false"/>
          <w:caps w:val="false"/>
          <w:smallCaps w:val="false"/>
          <w:color w:val="202124"/>
          <w:spacing w:val="0"/>
          <w:sz w:val="24"/>
        </w:rPr>
        <w:t xml:space="preserve">i </w:t>
      </w:r>
      <w:r>
        <w:rPr>
          <w:b w:val="false"/>
          <w:i w:val="false"/>
          <w:caps w:val="false"/>
          <w:smallCaps w:val="false"/>
          <w:color w:val="202124"/>
          <w:spacing w:val="0"/>
          <w:sz w:val="24"/>
        </w:rPr>
        <w:t xml:space="preserve">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will </w:t>
      </w:r>
      <w:r>
        <w:rPr>
          <w:b w:val="false"/>
          <w:i w:val="false"/>
          <w:caps w:val="false"/>
          <w:smallCaps w:val="false"/>
          <w:color w:val="202124"/>
          <w:spacing w:val="0"/>
          <w:sz w:val="24"/>
        </w:rPr>
        <w:t xml:space="preserve">greatly contribute to advance our </w:t>
      </w:r>
      <w:r>
        <w:rPr>
          <w:b w:val="false"/>
          <w:i w:val="false"/>
          <w:caps w:val="false"/>
          <w:smallCaps w:val="false"/>
          <w:color w:val="202124"/>
          <w:spacing w:val="0"/>
          <w:sz w:val="24"/>
        </w:rPr>
        <w:t xml:space="preserve"> comprehension of the </w:t>
      </w:r>
      <w:r>
        <w:rPr>
          <w:b w:val="false"/>
          <w:i w:val="false"/>
          <w:caps w:val="false"/>
          <w:smallCaps w:val="false"/>
          <w:color w:val="202124"/>
          <w:spacing w:val="0"/>
          <w:sz w:val="24"/>
        </w:rPr>
        <w:t xml:space="preserve">mechanisms and functioning of </w:t>
      </w:r>
      <w:r>
        <w:rPr>
          <w:b w:val="false"/>
          <w:i w:val="false"/>
          <w:caps w:val="false"/>
          <w:smallCaps w:val="false"/>
          <w:color w:val="202124"/>
          <w:spacing w:val="0"/>
          <w:sz w:val="24"/>
        </w:rPr>
        <w:t>circadian clock</w:t>
      </w:r>
      <w:r>
        <w:rPr>
          <w:b w:val="false"/>
          <w:i w:val="false"/>
          <w:caps w:val="false"/>
          <w:smallCaps w:val="false"/>
          <w:color w:val="202124"/>
          <w:spacing w:val="0"/>
          <w:sz w:val="24"/>
        </w:rPr>
        <w:t>s</w:t>
      </w:r>
      <w:r>
        <w:rPr>
          <w:b w:val="false"/>
          <w:i w:val="false"/>
          <w:caps w:val="false"/>
          <w:smallCaps w:val="false"/>
          <w:color w:val="202124"/>
          <w:spacing w:val="0"/>
          <w:sz w:val="24"/>
        </w:rPr>
        <w:t xml:space="preserve"> in </w:t>
      </w:r>
      <w:r>
        <w:rPr>
          <w:b w:val="false"/>
          <w:i w:val="false"/>
          <w:caps w:val="false"/>
          <w:smallCaps w:val="false"/>
          <w:color w:val="202124"/>
          <w:spacing w:val="0"/>
          <w:sz w:val="24"/>
        </w:rPr>
        <w:t xml:space="preserve">living organisms on Earth beyond </w:t>
      </w:r>
      <w:r>
        <w:rPr>
          <w:b w:val="false"/>
          <w:i w:val="false"/>
          <w:caps w:val="false"/>
          <w:smallCaps w:val="false"/>
          <w:color w:val="202124"/>
          <w:spacing w:val="0"/>
          <w:sz w:val="24"/>
        </w:rPr>
        <w:t>humans.</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sunrise/twilight and organisms </w:t>
      </w:r>
      <w:r>
        <w:rPr>
          <w:b w:val="false"/>
          <w:i w:val="false"/>
          <w:caps w:val="false"/>
          <w:smallCaps w:val="false"/>
          <w:color w:val="202124"/>
          <w:spacing w:val="0"/>
          <w:sz w:val="24"/>
        </w:rPr>
        <w:t xml:space="preserve">functioning </w:t>
      </w:r>
      <w:r>
        <w:rPr>
          <w:b w:val="false"/>
          <w:i w:val="false"/>
          <w:caps w:val="false"/>
          <w:smallCaps w:val="false"/>
          <w:color w:val="202124"/>
          <w:spacing w:val="0"/>
          <w:sz w:val="24"/>
        </w:rPr>
        <w:t xml:space="preserve">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 xml:space="preserve">was not controlled by </w:t>
      </w:r>
      <w:r>
        <w:rPr>
          <w:b w:val="false"/>
          <w:i w:val="false"/>
          <w:caps w:val="false"/>
          <w:smallCaps w:val="false"/>
          <w:color w:val="202124"/>
          <w:spacing w:val="0"/>
          <w:sz w:val="24"/>
        </w:rPr>
        <w:t>the alternation of</w:t>
      </w:r>
      <w:r>
        <w:rPr>
          <w:b w:val="false"/>
          <w:i w:val="false"/>
          <w:caps w:val="false"/>
          <w:smallCaps w:val="false"/>
          <w:color w:val="202124"/>
          <w:spacing w:val="0"/>
          <w:sz w:val="24"/>
        </w:rPr>
        <w:t xml:space="preserve"> light and dark </w:t>
      </w:r>
      <w:r>
        <w:rPr>
          <w:b w:val="false"/>
          <w:i w:val="false"/>
          <w:caps w:val="false"/>
          <w:smallCaps w:val="false"/>
          <w:color w:val="202124"/>
          <w:spacing w:val="0"/>
          <w:sz w:val="24"/>
        </w:rPr>
        <w:t xml:space="preserve">cycles </w:t>
      </w:r>
      <w:r>
        <w:rPr>
          <w:b w:val="false"/>
          <w:i w:val="false"/>
          <w:caps w:val="false"/>
          <w:smallCaps w:val="false"/>
          <w:color w:val="202124"/>
          <w:spacing w:val="0"/>
          <w:sz w:val="24"/>
        </w:rPr>
        <w:t>indicating the existence of an endogenous oscillating system</w:t>
      </w:r>
      <w:r>
        <w:rPr>
          <w:b w:val="false"/>
          <w:i w:val="false"/>
          <w:caps w:val="false"/>
          <w:smallCaps w:val="false"/>
          <w:color w:val="202124"/>
          <w:spacing w:val="0"/>
          <w:sz w:val="24"/>
        </w:rPr>
        <w:t xml:space="preserve">. De Mairan invited botanists to investigate his discovery to confirm that leaf movement was also maintained when temperature changes </w:t>
      </w:r>
      <w:r>
        <w:rPr>
          <w:b w:val="false"/>
          <w:i w:val="false"/>
          <w:caps w:val="false"/>
          <w:smallCaps w:val="false"/>
          <w:color w:val="202124"/>
          <w:spacing w:val="0"/>
          <w:sz w:val="24"/>
        </w:rPr>
        <w:t>were</w:t>
      </w:r>
      <w:r>
        <w:rPr>
          <w:b w:val="false"/>
          <w:i w:val="false"/>
          <w:caps w:val="false"/>
          <w:smallCaps w:val="false"/>
          <w:color w:val="202124"/>
          <w:spacing w:val="0"/>
          <w:sz w:val="24"/>
        </w:rPr>
        <w:t xml:space="preserve"> </w:t>
      </w:r>
      <w:r>
        <w:rPr>
          <w:b w:val="false"/>
          <w:i w:val="false"/>
          <w:caps w:val="false"/>
          <w:smallCaps w:val="false"/>
          <w:color w:val="202124"/>
          <w:spacing w:val="0"/>
          <w:sz w:val="24"/>
        </w:rPr>
        <w:t>absent</w:t>
      </w:r>
      <w:r>
        <w:rPr>
          <w:b w:val="false"/>
          <w:i w:val="false"/>
          <w:caps w:val="false"/>
          <w:smallCaps w:val="false"/>
          <w:color w:val="202124"/>
          <w:spacing w:val="0"/>
          <w:sz w:val="24"/>
        </w:rPr>
        <w:t xml:space="preserve"> (which inside its closet was difficult to ensure). </w:t>
      </w:r>
      <w:r>
        <w:rPr>
          <w:b w:val="false"/>
          <w:i w:val="false"/>
          <w:caps w:val="false"/>
          <w:smallCaps w:val="false"/>
          <w:color w:val="202124"/>
          <w:spacing w:val="0"/>
          <w:sz w:val="24"/>
        </w:rPr>
        <w:t>However, i</w:t>
      </w:r>
      <w:r>
        <w:rPr>
          <w:b w:val="false"/>
          <w:i w:val="false"/>
          <w:caps w:val="false"/>
          <w:smallCaps w:val="false"/>
          <w:color w:val="202124"/>
          <w:spacing w:val="0"/>
          <w:sz w:val="24"/>
        </w:rPr>
        <w:t xml:space="preserve">t took 30 years to confirm </w:t>
      </w:r>
      <w:r>
        <w:rPr>
          <w:b w:val="false"/>
          <w:i w:val="false"/>
          <w:caps w:val="false"/>
          <w:smallCaps w:val="false"/>
          <w:color w:val="202124"/>
          <w:spacing w:val="0"/>
          <w:sz w:val="24"/>
        </w:rPr>
        <w:t>hi</w:t>
      </w:r>
      <w:r>
        <w:rPr>
          <w:b w:val="false"/>
          <w:i w:val="false"/>
          <w:caps w:val="false"/>
          <w:smallCaps w:val="false"/>
          <w:color w:val="202124"/>
          <w:spacing w:val="0"/>
          <w:sz w:val="24"/>
        </w:rPr>
        <w:t>s observations</w:t>
      </w:r>
      <w:r>
        <w:rPr>
          <w:b w:val="false"/>
          <w:i w:val="false"/>
          <w:caps w:val="false"/>
          <w:smallCaps w:val="false"/>
          <w:color w:val="202124"/>
          <w:spacing w:val="0"/>
          <w:sz w:val="24"/>
        </w:rPr>
        <w:t xml:space="preserve"> taking </w:t>
      </w:r>
      <w:r>
        <w:rPr>
          <w:b w:val="false"/>
          <w:i w:val="false"/>
          <w:caps w:val="false"/>
          <w:smallCaps w:val="false"/>
          <w:color w:val="202124"/>
          <w:spacing w:val="0"/>
          <w:sz w:val="24"/>
        </w:rPr>
        <w:t xml:space="preserve">into account </w:t>
      </w:r>
      <w:r>
        <w:rPr>
          <w:b w:val="false"/>
          <w:i w:val="false"/>
          <w:caps w:val="false"/>
          <w:smallCaps w:val="false"/>
          <w:color w:val="202124"/>
          <w:spacing w:val="0"/>
          <w:sz w:val="24"/>
        </w:rPr>
        <w:t>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circadian research </w:t>
      </w:r>
      <w:r>
        <w:rPr>
          <w:b w:val="false"/>
          <w:i w:val="false"/>
          <w:caps w:val="false"/>
          <w:smallCaps w:val="false"/>
          <w:color w:val="202124"/>
          <w:spacing w:val="0"/>
          <w:sz w:val="24"/>
        </w:rPr>
        <w:t xml:space="preserve">was sparse in results with large </w:t>
      </w:r>
      <w:r>
        <w:rPr>
          <w:b w:val="false"/>
          <w:i w:val="false"/>
          <w:caps w:val="false"/>
          <w:smallCaps w:val="false"/>
          <w:color w:val="202124"/>
          <w:spacing w:val="0"/>
          <w:sz w:val="24"/>
        </w:rPr>
        <w:t xml:space="preserve"> gaps between discover</w:t>
      </w:r>
      <w:r>
        <w:rPr>
          <w:b w:val="false"/>
          <w:i w:val="false"/>
          <w:caps w:val="false"/>
          <w:smallCaps w:val="false"/>
          <w:color w:val="202124"/>
          <w:spacing w:val="0"/>
          <w:sz w:val="24"/>
        </w:rPr>
        <w:t xml:space="preserve">ies </w:t>
      </w:r>
      <w:r>
        <w:rPr>
          <w:b w:val="false"/>
          <w:i w:val="false"/>
          <w:caps w:val="false"/>
          <w:smallCaps w:val="false"/>
          <w:color w:val="202124"/>
          <w:spacing w:val="0"/>
          <w:sz w:val="24"/>
        </w:rPr>
        <w:t>during i</w:t>
      </w:r>
      <w:r>
        <w:rPr>
          <w:b w:val="false"/>
          <w:i w:val="false"/>
          <w:caps w:val="false"/>
          <w:smallCaps w:val="false"/>
          <w:color w:val="202124"/>
          <w:spacing w:val="0"/>
          <w:sz w:val="24"/>
        </w:rPr>
        <w:t>t</w:t>
      </w:r>
      <w:r>
        <w:rPr>
          <w:b w:val="false"/>
          <w:i w:val="false"/>
          <w:caps w:val="false"/>
          <w:smallCaps w:val="false"/>
          <w:color w:val="202124"/>
          <w:spacing w:val="0"/>
          <w:sz w:val="24"/>
        </w:rPr>
        <w:t>s early stages</w:t>
      </w:r>
      <w:r>
        <w:rPr>
          <w:b w:val="false"/>
          <w:i w:val="false"/>
          <w:caps w:val="false"/>
          <w:smallCaps w:val="false"/>
          <w:color w:val="202124"/>
          <w:spacing w:val="0"/>
          <w:sz w:val="24"/>
        </w:rPr>
        <w:t xml:space="preserve">. </w:t>
      </w:r>
      <w:r>
        <w:rPr>
          <w:b w:val="false"/>
          <w:i w:val="false"/>
          <w:caps w:val="false"/>
          <w:smallCaps w:val="false"/>
          <w:color w:val="202124"/>
          <w:spacing w:val="0"/>
          <w:sz w:val="24"/>
        </w:rPr>
        <w:t>For instance,</w:t>
      </w:r>
      <w:r>
        <w:rPr>
          <w:b w:val="false"/>
          <w:i w:val="false"/>
          <w:caps w:val="false"/>
          <w:smallCaps w:val="false"/>
          <w:color w:val="202124"/>
          <w:spacing w:val="0"/>
          <w:sz w:val="24"/>
        </w:rPr>
        <w:t xml:space="preserve">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 </w:t>
      </w:r>
      <w:r>
        <w:rPr>
          <w:b w:val="false"/>
          <w:i w:val="false"/>
          <w:caps w:val="false"/>
          <w:smallCaps w:val="false"/>
          <w:color w:val="202124"/>
          <w:spacing w:val="0"/>
          <w:sz w:val="24"/>
        </w:rPr>
        <w:t xml:space="preserve">not </w:t>
      </w:r>
      <w:r>
        <w:rPr>
          <w:b w:val="false"/>
          <w:i w:val="false"/>
          <w:caps w:val="false"/>
          <w:smallCaps w:val="false"/>
          <w:color w:val="202124"/>
          <w:spacing w:val="0"/>
          <w:sz w:val="24"/>
        </w:rPr>
        <w:t xml:space="preserve"> studied until 1832, despite De Mairan’</w:t>
      </w:r>
      <w:r>
        <w:rPr>
          <w:b w:val="false"/>
          <w:i w:val="false"/>
          <w:caps w:val="false"/>
          <w:smallCaps w:val="false"/>
          <w:color w:val="202124"/>
          <w:spacing w:val="0"/>
          <w:sz w:val="24"/>
        </w:rPr>
        <w:t>s</w:t>
      </w:r>
      <w:r>
        <w:rPr>
          <w:b w:val="false"/>
          <w:i w:val="false"/>
          <w:caps w:val="false"/>
          <w:smallCaps w:val="false"/>
          <w:color w:val="202124"/>
          <w:spacing w:val="0"/>
          <w:sz w:val="24"/>
        </w:rPr>
        <w:t xml:space="preserve"> observations </w:t>
      </w:r>
      <w:r>
        <w:rPr>
          <w:b w:val="false"/>
          <w:i w:val="false"/>
          <w:caps w:val="false"/>
          <w:smallCaps w:val="false"/>
          <w:color w:val="202124"/>
          <w:spacing w:val="0"/>
          <w:sz w:val="24"/>
        </w:rPr>
        <w:t>being reported</w:t>
      </w:r>
      <w:r>
        <w:rPr>
          <w:b w:val="false"/>
          <w:i w:val="false"/>
          <w:caps w:val="false"/>
          <w:smallCaps w:val="false"/>
          <w:color w:val="202124"/>
          <w:spacing w:val="0"/>
          <w:sz w:val="24"/>
        </w:rPr>
        <w:t xml:space="preserve"> </w:t>
      </w:r>
      <w:r>
        <w:rPr>
          <w:b w:val="false"/>
          <w:i w:val="false"/>
          <w:caps w:val="false"/>
          <w:smallCaps w:val="false"/>
          <w:color w:val="202124"/>
          <w:spacing w:val="0"/>
          <w:sz w:val="24"/>
        </w:rPr>
        <w:t>in 1729. S</w:t>
      </w:r>
      <w:r>
        <w:rPr>
          <w:b w:val="false"/>
          <w:i w:val="false"/>
          <w:caps w:val="false"/>
          <w:smallCaps w:val="false"/>
          <w:color w:val="202124"/>
          <w:spacing w:val="0"/>
          <w:sz w:val="24"/>
        </w:rPr>
        <w:t xml:space="preserve">imilar </w:t>
      </w:r>
      <w:r>
        <w:rPr>
          <w:b w:val="false"/>
          <w:i w:val="false"/>
          <w:caps w:val="false"/>
          <w:smallCaps w:val="false"/>
          <w:color w:val="202124"/>
          <w:spacing w:val="0"/>
          <w:sz w:val="24"/>
        </w:rPr>
        <w:t xml:space="preserve">phenomena </w:t>
      </w:r>
      <w:r>
        <w:rPr>
          <w:b w:val="false"/>
          <w:i w:val="false"/>
          <w:caps w:val="false"/>
          <w:smallCaps w:val="false"/>
          <w:color w:val="202124"/>
          <w:spacing w:val="0"/>
          <w:sz w:val="24"/>
        </w:rPr>
        <w:t xml:space="preserve">in animals took another century </w:t>
      </w:r>
      <w:r>
        <w:rPr>
          <w:b w:val="false"/>
          <w:i w:val="false"/>
          <w:caps w:val="false"/>
          <w:smallCaps w:val="false"/>
          <w:color w:val="202124"/>
          <w:spacing w:val="0"/>
          <w:sz w:val="24"/>
        </w:rPr>
        <w:t>to be identified</w:t>
      </w:r>
      <w:r>
        <w:rPr>
          <w:b w:val="false"/>
          <w:i w:val="false"/>
          <w:caps w:val="false"/>
          <w:smallCaps w:val="false"/>
          <w:color w:val="202124"/>
          <w:spacing w:val="0"/>
          <w:sz w:val="24"/>
        </w:rPr>
        <w:t xml:space="preserve">, and 50 years more </w:t>
      </w:r>
      <w:r>
        <w:rPr>
          <w:b w:val="false"/>
          <w:i w:val="false"/>
          <w:caps w:val="false"/>
          <w:smallCaps w:val="false"/>
          <w:color w:val="202124"/>
          <w:spacing w:val="0"/>
          <w:sz w:val="24"/>
        </w:rPr>
        <w:t>were needed to find them in</w:t>
      </w:r>
      <w:r>
        <w:rPr>
          <w:b w:val="false"/>
          <w:i w:val="false"/>
          <w:caps w:val="false"/>
          <w:smallCaps w:val="false"/>
          <w:color w:val="202124"/>
          <w:spacing w:val="0"/>
          <w:sz w:val="24"/>
        </w:rPr>
        <w:t xml:space="preserve">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Alt</w:t>
      </w:r>
      <w:r>
        <w:rPr>
          <w:b w:val="false"/>
          <w:i w:val="false"/>
          <w:caps w:val="false"/>
          <w:smallCaps w:val="false"/>
          <w:color w:val="202124"/>
          <w:spacing w:val="0"/>
          <w:sz w:val="24"/>
        </w:rPr>
        <w: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 xml:space="preserve">they </w:t>
      </w:r>
      <w:r>
        <w:rPr>
          <w:b w:val="false"/>
          <w:i w:val="false"/>
          <w:caps w:val="false"/>
          <w:smallCaps w:val="false"/>
          <w:color w:val="202124"/>
          <w:spacing w:val="0"/>
          <w:sz w:val="24"/>
        </w:rPr>
        <w:t xml:space="preserve">only became relevant and coherent </w:t>
      </w:r>
      <w:r>
        <w:rPr>
          <w:b w:val="false"/>
          <w:i w:val="false"/>
          <w:caps w:val="false"/>
          <w:smallCaps w:val="false"/>
          <w:color w:val="202124"/>
          <w:spacing w:val="0"/>
          <w:sz w:val="24"/>
        </w:rPr>
        <w:t xml:space="preserve">in the </w:t>
      </w:r>
      <w:r>
        <w:rPr>
          <w:b w:val="false"/>
          <w:i w:val="false"/>
          <w:caps w:val="false"/>
          <w:smallCaps w:val="false"/>
          <w:color w:val="202124"/>
          <w:spacing w:val="0"/>
          <w:sz w:val="24"/>
        </w:rPr>
        <w:t>second half of</w:t>
      </w:r>
      <w:r>
        <w:rPr>
          <w:b w:val="false"/>
          <w:i w:val="false"/>
          <w:caps w:val="false"/>
          <w:smallCaps w:val="false"/>
          <w:color w:val="202124"/>
          <w:spacing w:val="0"/>
          <w:sz w:val="24"/>
        </w:rPr>
        <w:t xml:space="preserv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t>
      </w:r>
      <w:r>
        <w:rPr>
          <w:b w:val="false"/>
          <w:i w:val="false"/>
          <w:caps w:val="false"/>
          <w:smallCaps w:val="false"/>
          <w:color w:val="202124"/>
          <w:spacing w:val="0"/>
          <w:sz w:val="24"/>
        </w:rPr>
        <w:t>in 1960</w:t>
      </w:r>
      <w:r>
        <w:rPr>
          <w:b w:val="false"/>
          <w:i w:val="false"/>
          <w:caps w:val="false"/>
          <w:smallCaps w:val="false"/>
          <w:color w:val="202124"/>
          <w:spacing w:val="0"/>
          <w:sz w:val="24"/>
        </w:rPr>
        <w:t>, where 157 pioneer</w:t>
      </w:r>
      <w:r>
        <w:rPr>
          <w:b w:val="false"/>
          <w:i w:val="false"/>
          <w:caps w:val="false"/>
          <w:smallCaps w:val="false"/>
          <w:color w:val="202124"/>
          <w:spacing w:val="0"/>
          <w:sz w:val="24"/>
        </w:rPr>
        <w:t xml:space="preserve">ing scientist in the field such as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and</w:t>
      </w:r>
      <w:r>
        <w:rPr>
          <w:b w:val="false"/>
          <w:i w:val="false"/>
          <w:caps w:val="false"/>
          <w:smallCaps w:val="false"/>
          <w:color w:val="202124"/>
          <w:spacing w:val="0"/>
          <w:sz w:val="24"/>
        </w:rPr>
        <w:t xml:space="preserve"> </w:t>
      </w:r>
      <w:r>
        <w:rPr>
          <w:b w:val="false"/>
          <w:i w:val="false"/>
          <w:caps w:val="false"/>
          <w:smallCaps w:val="false"/>
          <w:color w:val="202124"/>
          <w:spacing w:val="0"/>
          <w:sz w:val="24"/>
        </w:rPr>
        <w:t>Franz Halberg</w:t>
      </w:r>
      <w:r>
        <w:rPr>
          <w:b w:val="false"/>
          <w:i w:val="false"/>
          <w:caps w:val="false"/>
          <w:smallCaps w:val="false"/>
          <w:color w:val="202124"/>
          <w:spacing w:val="0"/>
          <w:sz w:val="24"/>
        </w:rPr>
        <w:t xml:space="preserve">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 xml:space="preserve">generic 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 xml:space="preserve">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are still useful </w:t>
      </w:r>
      <w:r>
        <w:rPr>
          <w:b w:val="false"/>
          <w:i w:val="false"/>
          <w:caps w:val="false"/>
          <w:smallCaps w:val="false"/>
          <w:color w:val="202124"/>
          <w:spacing w:val="0"/>
          <w:sz w:val="24"/>
        </w:rPr>
        <w:t xml:space="preserve">in spite of the huge development in </w:t>
      </w:r>
      <w:r>
        <w:rPr>
          <w:b w:val="false"/>
          <w:i w:val="false"/>
          <w:caps w:val="false"/>
          <w:smallCaps w:val="false"/>
          <w:color w:val="202124"/>
          <w:spacing w:val="0"/>
          <w:sz w:val="24"/>
        </w:rPr>
        <w:t>the field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Recent </w:t>
      </w:r>
      <w:r>
        <w:rPr>
          <w:b w:val="false"/>
          <w:i w:val="false"/>
          <w:caps w:val="false"/>
          <w:smallCaps w:val="false"/>
          <w:color w:val="202124"/>
          <w:spacing w:val="0"/>
          <w:sz w:val="24"/>
        </w:rPr>
        <w:t>technolog</w:t>
      </w:r>
      <w:r>
        <w:rPr>
          <w:b w:val="false"/>
          <w:i w:val="false"/>
          <w:caps w:val="false"/>
          <w:smallCaps w:val="false"/>
          <w:color w:val="202124"/>
          <w:spacing w:val="0"/>
          <w:sz w:val="24"/>
        </w:rPr>
        <w:t>ical developments</w:t>
      </w:r>
      <w:r>
        <w:rPr>
          <w:b w:val="false"/>
          <w:i w:val="false"/>
          <w:caps w:val="false"/>
          <w:smallCaps w:val="false"/>
          <w:color w:val="202124"/>
          <w:spacing w:val="0"/>
          <w:sz w:val="24"/>
        </w:rPr>
        <w:t xml:space="preserve">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w:t>
      </w:r>
      <w:r>
        <w:rPr>
          <w:b w:val="false"/>
          <w:i w:val="false"/>
          <w:caps w:val="false"/>
          <w:smallCaps w:val="false"/>
          <w:color w:val="202124"/>
          <w:spacing w:val="0"/>
          <w:sz w:val="24"/>
        </w:rPr>
        <w:t>tion</w:t>
      </w:r>
      <w:r>
        <w:rPr>
          <w:b w:val="false"/>
          <w:i w:val="false"/>
          <w:caps w:val="false"/>
          <w:smallCaps w:val="false"/>
          <w:color w:val="202124"/>
          <w:spacing w:val="0"/>
          <w:sz w:val="24"/>
        </w:rPr>
        <w:t xml:space="preserve"> and </w:t>
      </w:r>
      <w:r>
        <w:rPr>
          <w:b w:val="false"/>
          <w:i w:val="false"/>
          <w:caps w:val="false"/>
          <w:smallCaps w:val="false"/>
          <w:color w:val="202124"/>
          <w:spacing w:val="0"/>
          <w:sz w:val="24"/>
        </w:rPr>
        <w:t xml:space="preserve">data </w:t>
      </w:r>
      <w:r>
        <w:rPr>
          <w:b w:val="false"/>
          <w:i w:val="false"/>
          <w:caps w:val="false"/>
          <w:smallCaps w:val="false"/>
          <w:color w:val="202124"/>
          <w:spacing w:val="0"/>
          <w:sz w:val="24"/>
        </w:rPr>
        <w:t>analysis</w:t>
      </w:r>
      <w:r>
        <w:rPr>
          <w:b w:val="false"/>
          <w:i w:val="false"/>
          <w:caps w:val="false"/>
          <w:smallCaps w:val="false"/>
          <w:color w:val="202124"/>
          <w:spacing w:val="0"/>
          <w:sz w:val="24"/>
        </w:rPr>
        <w:t xml:space="preserve"> in chronobiological studies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Chronobiologists </w:t>
      </w:r>
      <w:r>
        <w:rPr>
          <w:b w:val="false"/>
          <w:i w:val="false"/>
          <w:caps w:val="false"/>
          <w:smallCaps w:val="false"/>
          <w:color w:val="202124"/>
          <w:spacing w:val="0"/>
          <w:sz w:val="24"/>
        </w:rPr>
        <w:t xml:space="preserve">has already </w:t>
      </w:r>
      <w:r>
        <w:rPr>
          <w:b w:val="false"/>
          <w:i w:val="false"/>
          <w:caps w:val="false"/>
          <w:smallCaps w:val="false"/>
          <w:color w:val="202124"/>
          <w:spacing w:val="0"/>
          <w:sz w:val="24"/>
        </w:rPr>
        <w:t>identified</w:t>
      </w:r>
      <w:r>
        <w:rPr>
          <w:b w:val="false"/>
          <w:i w:val="false"/>
          <w:caps w:val="false"/>
          <w:smallCaps w:val="false"/>
          <w:color w:val="202124"/>
          <w:spacing w:val="0"/>
          <w:sz w:val="24"/>
        </w:rPr>
        <w:t xml:space="preserve"> circadian rhythms in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w:t>
      </w:r>
      <w:r>
        <w:rPr>
          <w:b w:val="false"/>
          <w:i w:val="false"/>
          <w:caps w:val="false"/>
          <w:smallCaps w:val="false"/>
          <w:color w:val="202124"/>
          <w:spacing w:val="0"/>
          <w:sz w:val="24"/>
        </w:rPr>
        <w:t xml:space="preserve">spanning </w:t>
      </w:r>
      <w:r>
        <w:rPr>
          <w:b w:val="false"/>
          <w:i w:val="false"/>
          <w:caps w:val="false"/>
          <w:smallCaps w:val="false"/>
          <w:color w:val="202124"/>
          <w:spacing w:val="0"/>
          <w:sz w:val="24"/>
        </w:rPr>
        <w:t xml:space="preserve">almost the entire </w:t>
      </w:r>
      <w:r>
        <w:rPr>
          <w:b w:val="false"/>
          <w:i w:val="false"/>
          <w:caps w:val="false"/>
          <w:smallCaps w:val="false"/>
          <w:color w:val="202124"/>
          <w:spacing w:val="0"/>
          <w:sz w:val="24"/>
        </w:rPr>
        <w:t>tree of life</w:t>
      </w:r>
      <w:r>
        <w:rPr>
          <w:b w:val="false"/>
          <w:i w:val="false"/>
          <w:caps w:val="false"/>
          <w:smallCaps w:val="false"/>
          <w:color w:val="202124"/>
          <w:spacing w:val="0"/>
          <w:sz w:val="24"/>
        </w:rPr>
        <w:t xml:space="preserve">,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w:t>
      </w:r>
      <w:r>
        <w:rPr>
          <w:b w:val="false"/>
          <w:i w:val="false"/>
          <w:iCs/>
          <w:caps w:val="false"/>
          <w:smallCaps w:val="false"/>
          <w:color w:val="202124"/>
          <w:spacing w:val="0"/>
          <w:sz w:val="24"/>
        </w:rPr>
        <w:t xml:space="preserve">since the first clock </w:t>
      </w:r>
      <w:r>
        <w:rPr>
          <w:b w:val="false"/>
          <w:i w:val="false"/>
          <w:iCs/>
          <w:caps w:val="false"/>
          <w:smallCaps w:val="false"/>
          <w:color w:val="202124"/>
          <w:spacing w:val="0"/>
          <w:sz w:val="24"/>
        </w:rPr>
        <w:t xml:space="preserve">gene </w:t>
      </w:r>
      <w:r>
        <w:rPr>
          <w:b w:val="false"/>
          <w:i w:val="false"/>
          <w:iCs/>
          <w:caps w:val="false"/>
          <w:smallCaps w:val="false"/>
          <w:color w:val="202124"/>
          <w:spacing w:val="0"/>
          <w:sz w:val="24"/>
        </w:rPr>
        <w:t xml:space="preserve">was described in </w:t>
      </w:r>
      <w:r>
        <w:rPr>
          <w:b w:val="false"/>
          <w:i w:val="false"/>
          <w:iCs/>
          <w:caps w:val="false"/>
          <w:smallCaps w:val="false"/>
          <w:color w:val="202124"/>
          <w:spacing w:val="0"/>
          <w:sz w:val="24"/>
        </w:rPr>
        <w:t>1971</w:t>
      </w:r>
      <w:r>
        <w:rPr>
          <w:b w:val="false"/>
          <w:i w:val="false"/>
          <w:iCs/>
          <w:caps w:val="false"/>
          <w:smallCaps w:val="false"/>
          <w:color w:val="202124"/>
          <w:spacing w:val="0"/>
          <w:sz w:val="24"/>
        </w:rPr>
        <w:t xml:space="preserve"> </w:t>
      </w:r>
      <w:r>
        <w:rPr>
          <w:b w:val="false"/>
          <w:i w:val="false"/>
          <w:iCs/>
          <w:caps w:val="false"/>
          <w:smallCaps w:val="false"/>
          <w:color w:val="202124"/>
          <w:spacing w:val="0"/>
          <w:sz w:val="24"/>
        </w:rPr>
        <w:t xml:space="preserve">by Seymour Benzer and Ronald Konopka using mutant screening </w:t>
      </w:r>
      <w:r>
        <w:rPr>
          <w:b w:val="false"/>
          <w:i w:val="false"/>
          <w:iCs/>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8">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10"/>
      <w:bookmarkStart w:id="6" w:name="MendeleyTempCursorBookmark9"/>
      <w:bookmarkStart w:id="7" w:name="MendeleyTempCursorBookmark8"/>
      <w:bookmarkStart w:id="8" w:name="MendeleyTempCursorBookmark10"/>
      <w:bookmarkStart w:id="9" w:name="MendeleyTempCursorBookmark9"/>
      <w:bookmarkStart w:id="10" w:name="MendeleyTempCursorBookmark8"/>
      <w:bookmarkEnd w:id="8"/>
      <w:bookmarkEnd w:id="9"/>
      <w:bookmarkEnd w:id="10"/>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mathematics </w:t>
      </w:r>
      <w:r>
        <w:rPr>
          <w:b w:val="false"/>
          <w:i w:val="false"/>
          <w:caps w:val="false"/>
          <w:smallCaps w:val="false"/>
          <w:color w:val="000000"/>
          <w:spacing w:val="0"/>
          <w:sz w:val="24"/>
        </w:rPr>
        <w:t xml:space="preserve">and/or </w:t>
      </w:r>
      <w:r>
        <w:rPr>
          <w:b w:val="false"/>
          <w:i w:val="false"/>
          <w:caps w:val="false"/>
          <w:smallCaps w:val="false"/>
          <w:color w:val="000000"/>
          <w:spacing w:val="0"/>
          <w:sz w:val="24"/>
        </w:rPr>
        <w:t>computer science.</w:t>
      </w:r>
      <w:r>
        <w:rPr>
          <w:b w:val="false"/>
          <w:i w:val="false"/>
          <w:caps w:val="false"/>
          <w:smallCaps w:val="false"/>
          <w:color w:val="000000"/>
          <w:spacing w:val="0"/>
          <w:sz w:val="24"/>
        </w:rPr>
        <w:t xml:space="preserve">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w:t>
      </w:r>
      <w:r>
        <w:rPr>
          <w:b w:val="false"/>
          <w:i w:val="false"/>
          <w:caps w:val="false"/>
          <w:smallCaps w:val="false"/>
          <w:color w:val="000000"/>
          <w:spacing w:val="0"/>
          <w:sz w:val="24"/>
        </w:rPr>
        <w:t xml:space="preserve">and integrated </w:t>
      </w:r>
      <w:r>
        <w:rPr>
          <w:b w:val="false"/>
          <w:i w:val="false"/>
          <w:caps w:val="false"/>
          <w:smallCaps w:val="false"/>
          <w:color w:val="000000"/>
          <w:spacing w:val="0"/>
          <w:sz w:val="24"/>
        </w:rPr>
        <w:t xml:space="preserve">in order to obtain a </w:t>
      </w:r>
      <w:r>
        <w:rPr>
          <w:b w:val="false"/>
          <w:i w:val="false"/>
          <w:caps w:val="false"/>
          <w:smallCaps w:val="false"/>
          <w:color w:val="000000"/>
          <w:spacing w:val="0"/>
          <w:sz w:val="24"/>
        </w:rPr>
        <w:t xml:space="preserve">precise characterization </w:t>
      </w:r>
      <w:r>
        <w:rPr>
          <w:b w:val="false"/>
          <w:i w:val="false"/>
          <w:caps w:val="false"/>
          <w:smallCaps w:val="false"/>
          <w:color w:val="000000"/>
          <w:spacing w:val="0"/>
          <w:sz w:val="24"/>
        </w:rPr>
        <w:t xml:space="preserve">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In recent years, mathematics and computer science have strongly influenced the entire field of research by proposing a paradigm in which biological rhythms are studied as waves. </w:t>
      </w:r>
      <w:r>
        <w:rPr>
          <w:b w:val="false"/>
          <w:i w:val="false"/>
          <w:caps w:val="false"/>
          <w:smallCaps w:val="false"/>
          <w:color w:val="000000"/>
          <w:spacing w:val="0"/>
          <w:sz w:val="24"/>
        </w:rPr>
        <w:t>W</w:t>
      </w:r>
      <w:r>
        <w:rPr>
          <w:b w:val="false"/>
          <w:i w:val="false"/>
          <w:caps w:val="false"/>
          <w:smallCaps w:val="false"/>
          <w:color w:val="000000"/>
          <w:spacing w:val="0"/>
          <w:sz w:val="24"/>
        </w:rPr>
        <w:t xml:space="preserve">ave </w:t>
      </w:r>
      <w:r>
        <w:rPr>
          <w:b w:val="false"/>
          <w:i w:val="false"/>
          <w:caps w:val="false"/>
          <w:smallCaps w:val="false"/>
          <w:color w:val="000000"/>
          <w:spacing w:val="0"/>
          <w:sz w:val="24"/>
        </w:rPr>
        <w:t>patterns</w:t>
      </w:r>
      <w:r>
        <w:rPr>
          <w:b w:val="false"/>
          <w:i w:val="false"/>
          <w:caps w:val="false"/>
          <w:smallCaps w:val="false"/>
          <w:color w:val="000000"/>
          <w:spacing w:val="0"/>
          <w:sz w:val="24"/>
        </w:rPr>
        <w:t xml:space="preserve"> repeat </w:t>
      </w:r>
      <w:r>
        <w:rPr>
          <w:b w:val="false"/>
          <w:i w:val="false"/>
          <w:caps w:val="false"/>
          <w:smallCaps w:val="false"/>
          <w:color w:val="000000"/>
          <w:spacing w:val="0"/>
          <w:sz w:val="24"/>
        </w:rPr>
        <w:t xml:space="preserve">themselves </w:t>
      </w:r>
      <w:r>
        <w:rPr>
          <w:b w:val="false"/>
          <w:i w:val="false"/>
          <w:caps w:val="false"/>
          <w:smallCaps w:val="false"/>
          <w:color w:val="000000"/>
          <w:spacing w:val="0"/>
          <w:sz w:val="24"/>
        </w:rPr>
        <w:t>periodically</w:t>
      </w:r>
      <w:r>
        <w:rPr>
          <w:b w:val="false"/>
          <w:i w:val="false"/>
          <w:caps w:val="false"/>
          <w:smallCaps w:val="false"/>
          <w:color w:val="000000"/>
          <w:spacing w:val="0"/>
          <w:sz w:val="24"/>
        </w:rPr>
        <w:t xml:space="preserve">, maintaining several </w:t>
      </w:r>
      <w:r>
        <w:rPr>
          <w:b w:val="false"/>
          <w:i w:val="false"/>
          <w:caps w:val="false"/>
          <w:smallCaps w:val="false"/>
          <w:color w:val="000000"/>
          <w:spacing w:val="0"/>
          <w:sz w:val="24"/>
        </w:rPr>
        <w:t>features</w:t>
      </w:r>
      <w:r>
        <w:rPr>
          <w:b w:val="false"/>
          <w:i w:val="false"/>
          <w:caps w:val="false"/>
          <w:smallCaps w:val="false"/>
          <w:color w:val="000000"/>
          <w:spacing w:val="0"/>
          <w:sz w:val="24"/>
        </w:rPr>
        <w:t xml:space="preserve"> that define </w:t>
      </w:r>
      <w:r>
        <w:rPr>
          <w:b w:val="false"/>
          <w:i w:val="false"/>
          <w:caps w:val="false"/>
          <w:smallCaps w:val="false"/>
          <w:color w:val="000000"/>
          <w:spacing w:val="0"/>
          <w:sz w:val="24"/>
        </w:rPr>
        <w:t>their profiles</w:t>
      </w:r>
      <w:r>
        <w:rPr>
          <w:b w:val="false"/>
          <w:i w:val="false"/>
          <w:caps w:val="false"/>
          <w:smallCaps w:val="false"/>
          <w:color w:val="000000"/>
          <w:spacing w:val="0"/>
          <w:sz w:val="24"/>
        </w:rPr>
        <w:t>. Th</w:t>
      </w:r>
      <w:r>
        <w:rPr>
          <w:b w:val="false"/>
          <w:i w:val="false"/>
          <w:caps w:val="false"/>
          <w:smallCaps w:val="false"/>
          <w:color w:val="000000"/>
          <w:spacing w:val="0"/>
          <w:sz w:val="24"/>
        </w:rPr>
        <w:t>e</w:t>
      </w:r>
      <w:r>
        <w:rPr>
          <w:b w:val="false"/>
          <w:i w:val="false"/>
          <w:caps w:val="false"/>
          <w:smallCaps w:val="false"/>
          <w:color w:val="000000"/>
          <w:spacing w:val="0"/>
          <w:sz w:val="24"/>
        </w:rPr>
        <w:t xml:space="preserve">se </w:t>
      </w:r>
      <w:r>
        <w:rPr>
          <w:b w:val="false"/>
          <w:i w:val="false"/>
          <w:caps w:val="false"/>
          <w:smallCaps w:val="false"/>
          <w:color w:val="000000"/>
          <w:spacing w:val="0"/>
          <w:sz w:val="24"/>
        </w:rPr>
        <w:t xml:space="preserve">features can be modelled as </w:t>
      </w:r>
      <w:r>
        <w:rPr>
          <w:b w:val="false"/>
          <w:i w:val="false"/>
          <w:caps w:val="false"/>
          <w:smallCaps w:val="false"/>
          <w:color w:val="000000"/>
          <w:spacing w:val="0"/>
          <w:sz w:val="24"/>
        </w:rPr>
        <w:t>wave parameters and used to quantitative</w:t>
      </w:r>
      <w:r>
        <w:rPr>
          <w:b w:val="false"/>
          <w:i w:val="false"/>
          <w:caps w:val="false"/>
          <w:smallCaps w:val="false"/>
          <w:color w:val="000000"/>
          <w:spacing w:val="0"/>
          <w:sz w:val="24"/>
        </w:rPr>
        <w:t>ly</w:t>
      </w:r>
      <w:r>
        <w:rPr>
          <w:b w:val="false"/>
          <w:i w:val="false"/>
          <w:caps w:val="false"/>
          <w:smallCaps w:val="false"/>
          <w:color w:val="000000"/>
          <w:spacing w:val="0"/>
          <w:sz w:val="24"/>
        </w:rPr>
        <w:t xml:space="preserve"> compare different waves. </w:t>
      </w:r>
      <w:r>
        <w:rPr>
          <w:b w:val="false"/>
          <w:i w:val="false"/>
          <w:caps w:val="false"/>
          <w:smallCaps w:val="false"/>
          <w:color w:val="000000"/>
          <w:spacing w:val="0"/>
          <w:sz w:val="24"/>
        </w:rPr>
        <w:t>Cosinusoidal parametrizations of the following form are commonly applied i</w:t>
      </w:r>
      <w:r>
        <w:rPr>
          <w:b w:val="false"/>
          <w:i w:val="false"/>
          <w:caps w:val="false"/>
          <w:smallCaps w:val="false"/>
          <w:color w:val="000000"/>
          <w:spacing w:val="0"/>
          <w:sz w:val="24"/>
        </w:rPr>
        <w:t xml:space="preserve">n circadian research </w:t>
      </w:r>
      <w:r>
        <w:rPr>
          <w:b w:val="false"/>
          <w:i w:val="false"/>
          <w:caps w:val="false"/>
          <w:smallCaps w:val="false"/>
          <w:color w:val="000000"/>
          <w:spacing w:val="0"/>
          <w:sz w:val="24"/>
        </w:rPr>
        <w:t xml:space="preserve">to model rhythmic phenomena:    </w:t>
      </w:r>
    </w:p>
    <w:p>
      <w:pPr>
        <w:pStyle w:val="Cuerpodetexto"/>
        <w:jc w:val="center"/>
        <w:rPr>
          <w:rFonts w:ascii="Liberation Sans" w:hAnsi="Liberation Sans"/>
          <w:b w:val="false"/>
          <w:i w:val="false"/>
          <w:caps w:val="false"/>
          <w:smallCaps w:val="false"/>
          <w:color w:val="000000"/>
          <w:spacing w:val="0"/>
          <w:sz w:val="24"/>
        </w:rPr>
      </w:pPr>
      <w:r>
        <w:rPr>
          <w:b w:val="false"/>
          <w:i w:val="false"/>
          <w:caps w:val="false"/>
          <w:smallCaps w:val="false"/>
          <w:color w:val="000000"/>
          <w:spacing w:val="0"/>
          <w:sz w:val="24"/>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α</m:t>
        </m:r>
        <m:r>
          <w:rPr>
            <w:rFonts w:ascii="Cambria Math" w:hAnsi="Cambria Math"/>
          </w:rPr>
          <m:t xml:space="preserve">cos</m:t>
        </m:r>
        <m:d>
          <m:dPr>
            <m:begChr m:val="("/>
            <m:endChr m:val=")"/>
          </m:dPr>
          <m:e>
            <m:f>
              <m:num>
                <m:r>
                  <w:rPr>
                    <w:rFonts w:ascii="Cambria Math" w:hAnsi="Cambria Math"/>
                  </w:rPr>
                  <m:t xml:space="preserve">2</m:t>
                </m:r>
                <m:r>
                  <w:rPr>
                    <w:rFonts w:ascii="Cambria Math" w:hAnsi="Cambria Math"/>
                  </w:rPr>
                  <m:t xml:space="preserve">π</m:t>
                </m:r>
              </m:num>
              <m:den>
                <m:r>
                  <w:rPr>
                    <w:rFonts w:ascii="Cambria Math" w:hAnsi="Cambria Math"/>
                  </w:rPr>
                  <m:t xml:space="preserve">τ</m:t>
                </m:r>
              </m:den>
            </m:f>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φ</m:t>
                </m:r>
              </m:e>
            </m:d>
          </m:e>
        </m:d>
      </m:oMath>
    </w:p>
    <w:p>
      <w:pPr>
        <w:pStyle w:val="Cuerpodetexto"/>
        <w:rPr/>
      </w:pPr>
      <w:r>
        <w:rPr>
          <w:b w:val="false"/>
          <w:i w:val="false"/>
          <w:caps w:val="false"/>
          <w:smallCaps w:val="false"/>
          <w:color w:val="000000"/>
          <w:spacing w:val="0"/>
          <w:sz w:val="24"/>
        </w:rPr>
        <w:t xml:space="preserve">where </w:t>
      </w:r>
      <w:r>
        <w:rPr>
          <w:b w:val="false"/>
          <w:i/>
          <w:iCs/>
          <w:caps w:val="false"/>
          <w:smallCaps w:val="false"/>
          <w:color w:val="000000"/>
          <w:spacing w:val="0"/>
          <w:sz w:val="24"/>
        </w:rPr>
        <w:t>Y</w:t>
      </w:r>
      <w:r>
        <w:rPr>
          <w:b w:val="false"/>
          <w:i w:val="false"/>
          <w:caps w:val="false"/>
          <w:smallCaps w:val="false"/>
          <w:color w:val="000000"/>
          <w:spacing w:val="0"/>
          <w:sz w:val="24"/>
        </w:rPr>
        <w:t xml:space="preserve"> represents the measurements of the phenomena under study such as gene expression or protein abundance </w:t>
      </w:r>
      <w:r>
        <w:rPr>
          <w:b w:val="false"/>
          <w:i w:val="false"/>
          <w:caps w:val="false"/>
          <w:smallCaps w:val="false"/>
          <w:color w:val="000000"/>
          <w:spacing w:val="0"/>
          <w:sz w:val="24"/>
        </w:rPr>
        <w:t>in this thesis</w:t>
      </w:r>
      <w:r>
        <w:rPr>
          <w:b w:val="false"/>
          <w:i w:val="false"/>
          <w:caps w:val="false"/>
          <w:smallCaps w:val="false"/>
          <w:color w:val="000000"/>
          <w:spacing w:val="0"/>
          <w:sz w:val="24"/>
        </w:rPr>
        <w:t xml:space="preserve">; </w:t>
      </w:r>
      <w:r>
        <w:rPr>
          <w:b w:val="false"/>
          <w:i/>
          <w:iCs/>
          <w:caps w:val="false"/>
          <w:smallCaps w:val="false"/>
          <w:color w:val="000000"/>
          <w:spacing w:val="0"/>
          <w:sz w:val="24"/>
        </w:rPr>
        <w:t>m</w:t>
      </w:r>
      <w:r>
        <w:rPr>
          <w:b w:val="false"/>
          <w:i w:val="false"/>
          <w:caps w:val="false"/>
          <w:smallCaps w:val="false"/>
          <w:color w:val="000000"/>
          <w:spacing w:val="0"/>
          <w:sz w:val="24"/>
        </w:rPr>
        <w:t xml:space="preserve"> is the mesor or wave mean value around which oscillations take place; </w:t>
      </w:r>
      <w:r>
        <w:rPr>
          <w:rFonts w:ascii="Liberation Sans" w:hAnsi="Liberation Sans"/>
          <w:b w:val="false"/>
          <w:i/>
          <w:iCs/>
          <w:caps w:val="false"/>
          <w:smallCaps w:val="false"/>
          <w:color w:val="000000"/>
          <w:spacing w:val="0"/>
          <w:sz w:val="24"/>
        </w:rPr>
        <w:t>α</w:t>
      </w:r>
      <w:r>
        <w:rPr>
          <w:b w:val="false"/>
          <w:i w:val="false"/>
          <w:caps w:val="false"/>
          <w:smallCaps w:val="false"/>
          <w:color w:val="000000"/>
          <w:spacing w:val="0"/>
          <w:sz w:val="24"/>
        </w:rPr>
        <w:t xml:space="preserve"> is th</w:t>
      </w:r>
      <w:r>
        <w:rPr>
          <w:b w:val="false"/>
          <w:i w:val="false"/>
          <w:caps w:val="false"/>
          <w:smallCaps w:val="false"/>
          <w:color w:val="000000"/>
          <w:spacing w:val="0"/>
          <w:sz w:val="24"/>
        </w:rPr>
        <w:t xml:space="preserve">e wave amplitude or range between the maximum and minimum wave values; </w:t>
      </w:r>
      <w:r>
        <w:rPr>
          <w:rFonts w:ascii="Liberation Sans" w:hAnsi="Liberation Sans"/>
          <w:b w:val="false"/>
          <w:i/>
          <w:iCs/>
          <w:caps w:val="false"/>
          <w:smallCaps w:val="false"/>
          <w:color w:val="000000"/>
          <w:spacing w:val="0"/>
          <w:sz w:val="24"/>
        </w:rPr>
        <w:t>τ</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is the wave period or the time length between successive repetition of the same wave pattern </w:t>
      </w:r>
      <w:r>
        <w:rPr>
          <w:b w:val="false"/>
          <w:i w:val="false"/>
          <w:caps w:val="false"/>
          <w:smallCaps w:val="false"/>
          <w:color w:val="000000"/>
          <w:spacing w:val="0"/>
          <w:sz w:val="24"/>
        </w:rPr>
        <w:t xml:space="preserve">which is fixed to 24 h in circadian research </w:t>
      </w:r>
      <w:r>
        <w:rPr>
          <w:b w:val="false"/>
          <w:i w:val="false"/>
          <w:caps w:val="false"/>
          <w:smallCaps w:val="false"/>
          <w:color w:val="000000"/>
          <w:spacing w:val="0"/>
          <w:sz w:val="24"/>
        </w:rPr>
        <w:t xml:space="preserve">and </w:t>
      </w:r>
      <w:r>
        <w:rPr>
          <w:rFonts w:ascii="Liberation Sans" w:hAnsi="Liberation Sans"/>
          <w:b w:val="false"/>
          <w:i/>
          <w:iCs/>
          <w:caps w:val="false"/>
          <w:smallCaps w:val="false"/>
          <w:color w:val="000000"/>
          <w:spacing w:val="0"/>
          <w:sz w:val="24"/>
        </w:rPr>
        <w:t>φ</w:t>
      </w:r>
      <w:r>
        <w:rPr>
          <w:rFonts w:ascii="Liberation Sans" w:hAnsi="Liberation Sans"/>
          <w:b w:val="false"/>
          <w:i w:val="false"/>
          <w:caps w:val="false"/>
          <w:smallCaps w:val="false"/>
          <w:color w:val="000000"/>
          <w:spacing w:val="0"/>
          <w:sz w:val="24"/>
        </w:rPr>
        <w:t xml:space="preserve"> is the wave phase or time point when the maximum wave value is reached (Fig. </w:t>
      </w:r>
      <w:r>
        <w:rPr>
          <w:rFonts w:ascii="Liberation Sans" w:hAnsi="Liberation Sans"/>
          <w:b w:val="false"/>
          <w:i w:val="false"/>
          <w:caps w:val="false"/>
          <w:smallCaps w:val="false"/>
          <w:color w:val="000000"/>
          <w:spacing w:val="0"/>
          <w:sz w:val="24"/>
        </w:rPr>
        <w:t>4</w:t>
      </w:r>
      <w:r>
        <w:rPr>
          <w:rFonts w:ascii="Liberation Sans" w:hAnsi="Liberation Sans"/>
          <w:b w:val="false"/>
          <w:i w:val="false"/>
          <w:caps w:val="false"/>
          <w:smallCaps w:val="false"/>
          <w:color w:val="000000"/>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0">
                <wp:simplePos x="0" y="0"/>
                <wp:positionH relativeFrom="column">
                  <wp:posOffset>0</wp:posOffset>
                </wp:positionH>
                <wp:positionV relativeFrom="paragraph">
                  <wp:posOffset>156845</wp:posOffset>
                </wp:positionV>
                <wp:extent cx="6120130" cy="366712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667125"/>
                        </a:xfrm>
                        <a:prstGeom prst="rect"/>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 xml:space="preserve">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wps:txbx>
                      <wps:bodyPr anchor="t" lIns="0" tIns="0" rIns="0" bIns="0">
                        <a:noAutofit/>
                      </wps:bodyPr>
                    </wps:wsp>
                  </a:graphicData>
                </a:graphic>
              </wp:anchor>
            </w:drawing>
          </mc:Choice>
          <mc:Fallback>
            <w:pict>
              <v:rect style="position:absolute;rotation:0;width:481.9pt;height:288.7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 xml:space="preserve">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v:textbox>
                <w10:wrap type="square" side="largest"/>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 xml:space="preserve">These parameters can be estimated from experimental data applying methods such as non-linear least squares </w:t>
      </w:r>
      <w:r>
        <w:rPr>
          <w:b w:val="false"/>
          <w:i w:val="false"/>
          <w:caps w:val="false"/>
          <w:smallCaps w:val="false"/>
          <w:color w:val="202124"/>
          <w:spacing w:val="0"/>
          <w:sz w:val="24"/>
        </w:rPr>
        <w:t xml:space="preserve">for different rhythmic phenomena </w:t>
      </w:r>
      <w:r>
        <w:rPr>
          <w:b w:val="false"/>
          <w:i w:val="false"/>
          <w:caps w:val="false"/>
          <w:smallCaps w:val="false"/>
          <w:color w:val="202124"/>
          <w:spacing w:val="0"/>
          <w:sz w:val="24"/>
        </w:rPr>
        <w:t xml:space="preserve">and </w:t>
      </w:r>
      <w:r>
        <w:rPr>
          <w:b w:val="false"/>
          <w:i w:val="false"/>
          <w:caps w:val="false"/>
          <w:smallCaps w:val="false"/>
          <w:color w:val="202124"/>
          <w:spacing w:val="0"/>
          <w:sz w:val="24"/>
        </w:rPr>
        <w:t>the statistical significance of the differences between them can be assessed</w:t>
      </w:r>
      <w:r>
        <w:rPr>
          <w:b w:val="false"/>
          <w:i w:val="false"/>
          <w:caps w:val="false"/>
          <w:smallCaps w:val="false"/>
          <w:color w:val="202124"/>
          <w:spacing w:val="0"/>
          <w:sz w:val="24"/>
        </w:rPr>
        <w:t xml:space="preserve">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major drawback of the previous parametric models consists </w:t>
      </w:r>
      <w:r>
        <w:rPr>
          <w:b w:val="false"/>
          <w:i w:val="false"/>
          <w:caps w:val="false"/>
          <w:smallCaps w:val="false"/>
          <w:color w:val="202124"/>
          <w:spacing w:val="0"/>
          <w:sz w:val="24"/>
        </w:rPr>
        <w:t xml:space="preserve">in </w:t>
      </w:r>
      <w:r>
        <w:rPr>
          <w:b w:val="false"/>
          <w:i w:val="false"/>
          <w:caps w:val="false"/>
          <w:smallCaps w:val="false"/>
          <w:color w:val="202124"/>
          <w:spacing w:val="0"/>
          <w:sz w:val="24"/>
        </w:rPr>
        <w:t>the</w:t>
      </w:r>
      <w:r>
        <w:rPr>
          <w:b w:val="false"/>
          <w:i w:val="false"/>
          <w:caps w:val="false"/>
          <w:smallCaps w:val="false"/>
          <w:color w:val="202124"/>
          <w:spacing w:val="0"/>
          <w:sz w:val="24"/>
        </w:rPr>
        <w:t xml:space="preserve">ir ability to </w:t>
      </w:r>
      <w:r>
        <w:rPr>
          <w:b w:val="false"/>
          <w:i w:val="false"/>
          <w:caps w:val="false"/>
          <w:smallCaps w:val="false"/>
          <w:color w:val="202124"/>
          <w:spacing w:val="0"/>
          <w:sz w:val="24"/>
        </w:rPr>
        <w:t xml:space="preserve">detect </w:t>
      </w:r>
      <w:r>
        <w:rPr>
          <w:b w:val="false"/>
          <w:i w:val="false"/>
          <w:caps w:val="false"/>
          <w:smallCaps w:val="false"/>
          <w:color w:val="202124"/>
          <w:spacing w:val="0"/>
          <w:sz w:val="24"/>
        </w:rPr>
        <w:t xml:space="preserve">only </w:t>
      </w:r>
      <w:r>
        <w:rPr>
          <w:b w:val="false"/>
          <w:i w:val="false"/>
          <w:caps w:val="false"/>
          <w:smallCaps w:val="false"/>
          <w:color w:val="202124"/>
          <w:spacing w:val="0"/>
          <w:sz w:val="24"/>
        </w:rPr>
        <w:t>symmetric waves failing to identif</w:t>
      </w:r>
      <w:r>
        <w:rPr>
          <w:b w:val="false"/>
          <w:i w:val="false"/>
          <w:caps w:val="false"/>
          <w:smallCaps w:val="false"/>
          <w:color w:val="202124"/>
          <w:spacing w:val="0"/>
          <w:sz w:val="24"/>
        </w:rPr>
        <w:t>y</w:t>
      </w:r>
      <w:r>
        <w:rPr>
          <w:b w:val="false"/>
          <w:i w:val="false"/>
          <w:caps w:val="false"/>
          <w:smallCaps w:val="false"/>
          <w:color w:val="202124"/>
          <w:spacing w:val="0"/>
          <w:sz w:val="24"/>
        </w:rPr>
        <w:t xml:space="preserve"> more complex rhythmic pattern</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Therefore, non-parametric models has been proposed to complement these limitations </w:t>
      </w:r>
      <w:r>
        <w:rPr>
          <w:b w:val="false"/>
          <w:i w:val="false"/>
          <w:caps w:val="false"/>
          <w:smallCaps w:val="false"/>
          <w:color w:val="202124"/>
          <w:spacing w:val="0"/>
          <w:sz w:val="24"/>
        </w:rPr>
        <w:t>detecting rhythmic patterns of arbitrary form</w:t>
      </w:r>
      <w:r>
        <w:rPr>
          <w:b w:val="false"/>
          <w:i w:val="false"/>
          <w:caps w:val="false"/>
          <w:smallCaps w:val="false"/>
          <w:color w:val="202124"/>
          <w:spacing w:val="0"/>
          <w:sz w:val="24"/>
        </w:rPr>
        <w:t xml:space="preserve">. </w:t>
      </w:r>
      <w:r>
        <w:rPr>
          <w:b w:val="false"/>
          <w:i w:val="false"/>
          <w:caps w:val="false"/>
          <w:smallCaps w:val="false"/>
          <w:color w:val="202124"/>
          <w:spacing w:val="0"/>
          <w:sz w:val="24"/>
        </w:rPr>
        <w:t>Robust non-parametric models has been developed based on rank test</w:t>
      </w:r>
      <w:r>
        <w:rPr>
          <w:b w:val="false"/>
          <w:i w:val="false"/>
          <w:caps w:val="false"/>
          <w:smallCaps w:val="false"/>
          <w:color w:val="202124"/>
          <w:spacing w:val="0"/>
          <w:sz w:val="24"/>
        </w:rPr>
        <w:t>s</w:t>
      </w:r>
      <w:r>
        <w:rPr>
          <w:b w:val="false"/>
          <w:i w:val="false"/>
          <w:caps w:val="false"/>
          <w:smallCaps w:val="false"/>
          <w:color w:val="202124"/>
          <w:spacing w:val="0"/>
          <w:sz w:val="24"/>
        </w:rPr>
        <w:t xml:space="preserve"> for umbrella alternatives </w:t>
      </w:r>
      <w:r>
        <w:rPr>
          <w:b w:val="false"/>
          <w:i w:val="false"/>
          <w:caps w:val="false"/>
          <w:smallCaps w:val="false"/>
          <w:color w:val="202124"/>
          <w:spacing w:val="0"/>
          <w:position w:val="0"/>
          <w:sz w:val="24"/>
          <w:sz w:val="24"/>
          <w:vertAlign w:val="baseline"/>
        </w:rPr>
        <w:t>(Mack &amp; Wolfe, 1981; Thaben &amp; Westermark, 2014)</w:t>
      </w:r>
      <w:r>
        <w:rPr>
          <w:b w:val="false"/>
          <w:i w:val="false"/>
          <w:caps w:val="false"/>
          <w:smallCaps w:val="false"/>
          <w:color w:val="000000"/>
          <w:spacing w:val="0"/>
          <w:sz w:val="24"/>
        </w:rPr>
        <w:t xml:space="preserve">⁠. </w:t>
      </w:r>
      <w:r>
        <w:rPr>
          <w:b w:val="false"/>
          <w:i w:val="false"/>
          <w:caps w:val="false"/>
          <w:smallCaps w:val="false"/>
          <w:color w:val="202124"/>
          <w:spacing w:val="0"/>
          <w:sz w:val="24"/>
        </w:rPr>
        <w:t>Specifically, in this thesis these two complementary approaches, parametric and non-param</w:t>
      </w:r>
      <w:r>
        <w:rPr>
          <w:b w:val="false"/>
          <w:i w:val="false"/>
          <w:caps w:val="false"/>
          <w:smallCaps w:val="false"/>
          <w:color w:val="202124"/>
          <w:spacing w:val="0"/>
          <w:sz w:val="24"/>
        </w:rPr>
        <w:t xml:space="preserve">etric, </w:t>
      </w:r>
      <w:r>
        <w:rPr>
          <w:b w:val="false"/>
          <w:i w:val="false"/>
          <w:caps w:val="false"/>
          <w:smallCaps w:val="false"/>
          <w:color w:val="202124"/>
          <w:spacing w:val="0"/>
          <w:sz w:val="24"/>
        </w:rPr>
        <w:t>have been applied to obtain</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w:t>
      </w:r>
      <w:r>
        <w:rPr>
          <w:b w:val="false"/>
          <w:i w:val="false"/>
          <w:caps w:val="false"/>
          <w:smallCaps w:val="false"/>
          <w:color w:val="202124"/>
          <w:spacing w:val="0"/>
          <w:sz w:val="24"/>
        </w:rPr>
        <w:t xml:space="preserve">deep </w:t>
      </w:r>
      <w:r>
        <w:rPr>
          <w:b w:val="false"/>
          <w:i w:val="false"/>
          <w:caps w:val="false"/>
          <w:smallCaps w:val="false"/>
          <w:color w:val="202124"/>
          <w:spacing w:val="0"/>
          <w:sz w:val="24"/>
        </w:rPr>
        <w:t xml:space="preserve">characterization </w:t>
      </w:r>
      <w:r>
        <w:rPr>
          <w:b w:val="false"/>
          <w:i w:val="false"/>
          <w:caps w:val="false"/>
          <w:smallCaps w:val="false"/>
          <w:color w:val="202124"/>
          <w:spacing w:val="0"/>
          <w:sz w:val="24"/>
        </w:rPr>
        <w:t xml:space="preserve">of circadian </w:t>
      </w:r>
      <w:r>
        <w:rPr>
          <w:b w:val="false"/>
          <w:i w:val="false"/>
          <w:caps w:val="false"/>
          <w:smallCaps w:val="false"/>
          <w:color w:val="202124"/>
          <w:spacing w:val="0"/>
          <w:sz w:val="24"/>
        </w:rPr>
        <w:t xml:space="preserve">rhythms </w:t>
      </w:r>
      <w:r>
        <w:rPr>
          <w:b w:val="false"/>
          <w:i w:val="false"/>
          <w:caps w:val="false"/>
          <w:smallCaps w:val="false"/>
          <w:color w:val="202124"/>
          <w:spacing w:val="0"/>
          <w:sz w:val="24"/>
        </w:rPr>
        <w:t xml:space="preserve">at three different biological levels </w:t>
      </w:r>
      <w:r>
        <w:rPr>
          <w:b w:val="false"/>
          <w:i w:val="false"/>
          <w:caps w:val="false"/>
          <w:smallCaps w:val="false"/>
          <w:color w:val="202124"/>
          <w:spacing w:val="0"/>
          <w:sz w:val="24"/>
        </w:rPr>
        <w:t>(</w:t>
      </w:r>
      <w:r>
        <w:rPr>
          <w:b w:val="false"/>
          <w:i w:val="false"/>
          <w:caps w:val="false"/>
          <w:smallCaps w:val="false"/>
          <w:color w:val="202124"/>
          <w:spacing w:val="0"/>
          <w:sz w:val="24"/>
        </w:rPr>
        <w:t>transcriptome, proteome and physiology</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t>
      </w:r>
      <w:r>
        <w:rPr>
          <w:b w:val="false"/>
          <w:i w:val="false"/>
          <w:caps w:val="false"/>
          <w:smallCaps w:val="false"/>
          <w:color w:val="202124"/>
          <w:spacing w:val="0"/>
          <w:sz w:val="24"/>
        </w:rPr>
        <w:t>subjected to different seasonal variations of diurnal cycles.</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The green linage (</w:t>
      </w:r>
      <w:r>
        <w:rPr>
          <w:b w:val="false"/>
          <w:i/>
          <w:iCs/>
          <w:caps w:val="false"/>
          <w:smallCaps w:val="false"/>
          <w:color w:val="202124"/>
          <w:spacing w:val="0"/>
          <w:sz w:val="24"/>
          <w:szCs w:val="24"/>
        </w:rPr>
        <w:t>Viridiplantae</w:t>
      </w:r>
      <w:r>
        <w:rPr>
          <w:b w:val="false"/>
          <w:i w:val="false"/>
          <w:caps w:val="false"/>
          <w:smallCaps w:val="false"/>
          <w:color w:val="202124"/>
          <w:spacing w:val="0"/>
          <w:sz w:val="24"/>
          <w:szCs w:val="24"/>
        </w:rPr>
        <w:t xml:space="preserv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w:t>
      </w:r>
      <w:r>
        <w:rPr>
          <w:b w:val="false"/>
          <w:i w:val="false"/>
          <w:caps w:val="false"/>
          <w:smallCaps w:val="false"/>
          <w:color w:val="202124"/>
          <w:spacing w:val="0"/>
          <w:sz w:val="24"/>
          <w:szCs w:val="24"/>
        </w:rPr>
        <w:t>green</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different water-based habitats, </w:t>
      </w:r>
      <w:r>
        <w:rPr>
          <w:b w:val="false"/>
          <w:i w:val="false"/>
          <w:caps w:val="false"/>
          <w:smallCaps w:val="false"/>
          <w:color w:val="202124"/>
          <w:spacing w:val="0"/>
          <w:sz w:val="24"/>
          <w:szCs w:val="24"/>
        </w:rPr>
        <w:t>from f</w:t>
      </w:r>
      <w:r>
        <w:rPr>
          <w:b w:val="false"/>
          <w:i w:val="false"/>
          <w:caps w:val="false"/>
          <w:smallCaps w:val="false"/>
          <w:color w:val="202124"/>
          <w:spacing w:val="0"/>
          <w:sz w:val="24"/>
          <w:szCs w:val="24"/>
        </w:rPr>
        <w:t xml:space="preserve">reshwater to oceans, </w:t>
      </w:r>
      <w:r>
        <w:rPr>
          <w:b w:val="false"/>
          <w:i w:val="false"/>
          <w:caps w:val="false"/>
          <w:smallCaps w:val="false"/>
          <w:color w:val="202124"/>
          <w:spacing w:val="0"/>
          <w:sz w:val="24"/>
          <w:szCs w:val="24"/>
        </w:rPr>
        <w:t>as well and land ecosystems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incluiding</w:t>
      </w:r>
      <w:r>
        <w:rPr>
          <w:b w:val="false"/>
          <w:i w:val="false"/>
          <w:caps w:val="false"/>
          <w:smallCaps w:val="false"/>
          <w:color w:val="202124"/>
          <w:spacing w:val="0"/>
          <w:sz w:val="24"/>
          <w:szCs w:val="24"/>
        </w:rPr>
        <w:t xml:space="preserve"> deserts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 xml:space="preserve">biostimulants in agriculture, health supplements, pharmaceuticals and cosmetics,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Recently</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is contributing to the clarification of </w:t>
      </w:r>
      <w:r>
        <w:rPr>
          <w:b w:val="false"/>
          <w:i w:val="false"/>
          <w:caps w:val="false"/>
          <w:smallCaps w:val="false"/>
          <w:color w:val="202124"/>
          <w:spacing w:val="0"/>
          <w:sz w:val="24"/>
          <w:szCs w:val="24"/>
        </w:rPr>
        <w:t>the evolution</w:t>
      </w:r>
      <w:r>
        <w:rPr>
          <w:b w:val="false"/>
          <w:i w:val="false"/>
          <w:caps w:val="false"/>
          <w:smallCaps w:val="false"/>
          <w:color w:val="202124"/>
          <w:spacing w:val="0"/>
          <w:sz w:val="24"/>
          <w:szCs w:val="24"/>
        </w:rPr>
        <w:t>ary</w:t>
      </w:r>
      <w:r>
        <w:rPr>
          <w:b w:val="false"/>
          <w:i w:val="false"/>
          <w:caps w:val="false"/>
          <w:smallCaps w:val="false"/>
          <w:color w:val="202124"/>
          <w:spacing w:val="0"/>
          <w:sz w:val="24"/>
          <w:szCs w:val="24"/>
        </w:rPr>
        <w:t xml:space="preserve"> history of the </w:t>
      </w:r>
      <w:r>
        <w:rPr>
          <w:b w:val="false"/>
          <w:i w:val="false"/>
          <w:caps w:val="false"/>
          <w:smallCaps w:val="false"/>
          <w:color w:val="202124"/>
          <w:spacing w:val="0"/>
          <w:sz w:val="24"/>
          <w:szCs w:val="24"/>
        </w:rPr>
        <w:t xml:space="preserve">green </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 xml:space="preserve">are, </w:t>
      </w:r>
      <w:r>
        <w:rPr>
          <w:b w:val="false"/>
          <w:i w:val="false"/>
          <w:caps w:val="false"/>
          <w:smallCaps w:val="false"/>
          <w:color w:val="202124"/>
          <w:spacing w:val="0"/>
          <w:sz w:val="24"/>
          <w:szCs w:val="24"/>
        </w:rPr>
        <w:t>as previously mentioned,</w:t>
      </w:r>
      <w:r>
        <w:rPr>
          <w:b w:val="false"/>
          <w:i w:val="false"/>
          <w:caps w:val="false"/>
          <w:smallCaps w:val="false"/>
          <w:color w:val="202124"/>
          <w:spacing w:val="0"/>
          <w:sz w:val="24"/>
          <w:szCs w:val="24"/>
        </w:rPr>
        <w:t xml:space="preserve"> </w:t>
      </w:r>
      <w:r>
        <w:rPr>
          <w:b w:val="false"/>
          <w:i/>
          <w:iCs/>
          <w:caps w:val="false"/>
          <w:smallCaps w:val="false"/>
          <w:color w:val="202124"/>
          <w:spacing w:val="0"/>
          <w:sz w:val="24"/>
          <w:szCs w:val="24"/>
        </w:rPr>
        <w:t>Streptophyta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including </w:t>
      </w:r>
      <w:r>
        <w:rPr>
          <w:b w:val="false"/>
          <w:i/>
          <w:iCs/>
          <w:caps w:val="false"/>
          <w:smallCaps w:val="false"/>
          <w:color w:val="202124"/>
          <w:spacing w:val="0"/>
          <w:sz w:val="24"/>
          <w:szCs w:val="24"/>
        </w:rPr>
        <w:t>E</w:t>
      </w:r>
      <w:r>
        <w:rPr>
          <w:b w:val="false"/>
          <w:i/>
          <w:iCs/>
          <w:caps w:val="false"/>
          <w:smallCaps w:val="false"/>
          <w:color w:val="202124"/>
          <w:spacing w:val="0"/>
          <w:sz w:val="24"/>
          <w:szCs w:val="24"/>
        </w:rPr>
        <w:t>mbryophyta</w:t>
      </w:r>
      <w:r>
        <w:rPr>
          <w:b w:val="false"/>
          <w:i w:val="false"/>
          <w:caps w:val="false"/>
          <w:smallCaps w:val="false"/>
          <w:color w:val="202124"/>
          <w:spacing w:val="0"/>
          <w:sz w:val="24"/>
          <w:szCs w:val="24"/>
        </w:rPr>
        <w:t xml:space="preserve"> or </w:t>
      </w:r>
      <w:r>
        <w:rPr>
          <w:b w:val="false"/>
          <w:i w:val="false"/>
          <w:caps w:val="false"/>
          <w:smallCaps w:val="false"/>
          <w:color w:val="202124"/>
          <w:spacing w:val="0"/>
          <w:sz w:val="24"/>
          <w:szCs w:val="24"/>
        </w:rPr>
        <w:t xml:space="preserve">land plants and </w:t>
      </w:r>
      <w:r>
        <w:rPr>
          <w:b w:val="false"/>
          <w:i/>
          <w:iCs/>
          <w:caps w:val="false"/>
          <w:smallCaps w:val="false"/>
          <w:color w:val="202124"/>
          <w:spacing w:val="0"/>
          <w:sz w:val="24"/>
          <w:szCs w:val="24"/>
        </w:rPr>
        <w:t>C</w:t>
      </w:r>
      <w:r>
        <w:rPr>
          <w:b w:val="false"/>
          <w:i/>
          <w:iCs/>
          <w:caps w:val="false"/>
          <w:smallCaps w:val="false"/>
          <w:color w:val="202124"/>
          <w:spacing w:val="0"/>
          <w:sz w:val="24"/>
          <w:szCs w:val="24"/>
        </w:rPr>
        <w:t>harophyt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land plant’s closest algal ancestors or evolutionary eldest algal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Chlorophyta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comprising the core chlorophytes </w:t>
      </w:r>
      <w:r>
        <w:rPr>
          <w:b w:val="false"/>
          <w:i w:val="false"/>
          <w:caps w:val="false"/>
          <w:smallCaps w:val="false"/>
          <w:color w:val="202124"/>
          <w:spacing w:val="0"/>
          <w:sz w:val="24"/>
          <w:szCs w:val="24"/>
        </w:rPr>
        <w:t>(</w:t>
      </w:r>
      <w:r>
        <w:rPr>
          <w:b w:val="false"/>
          <w:i/>
          <w:iCs/>
          <w:caps w:val="false"/>
          <w:smallCaps w:val="false"/>
          <w:color w:val="202124"/>
          <w:spacing w:val="0"/>
          <w:sz w:val="24"/>
          <w:szCs w:val="24"/>
        </w:rPr>
        <w:t>C</w:t>
      </w:r>
      <w:r>
        <w:rPr>
          <w:b w:val="false"/>
          <w:i/>
          <w:iCs/>
          <w:caps w:val="false"/>
          <w:smallCaps w:val="false"/>
          <w:color w:val="202124"/>
          <w:spacing w:val="0"/>
          <w:sz w:val="24"/>
          <w:szCs w:val="24"/>
        </w:rPr>
        <w:t>hlorophyceae</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T</w:t>
      </w:r>
      <w:r>
        <w:rPr>
          <w:b w:val="false"/>
          <w:i/>
          <w:iCs/>
          <w:caps w:val="false"/>
          <w:smallCaps w:val="false"/>
          <w:color w:val="202124"/>
          <w:spacing w:val="0"/>
          <w:sz w:val="24"/>
          <w:szCs w:val="24"/>
        </w:rPr>
        <w:t>rebouxiophyceae</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the </w:t>
      </w:r>
      <w:r>
        <w:rPr>
          <w:b w:val="false"/>
          <w:i w:val="false"/>
          <w:caps w:val="false"/>
          <w:smallCaps w:val="false"/>
          <w:color w:val="202124"/>
          <w:spacing w:val="0"/>
          <w:sz w:val="24"/>
          <w:szCs w:val="24"/>
        </w:rPr>
        <w:t xml:space="preserve">evolutionary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lde</w:t>
      </w:r>
      <w:r>
        <w:rPr>
          <w:b w:val="false"/>
          <w:i w:val="false"/>
          <w:caps w:val="false"/>
          <w:smallCaps w:val="false"/>
          <w:color w:val="202124"/>
          <w:spacing w:val="0"/>
          <w:sz w:val="24"/>
          <w:szCs w:val="24"/>
        </w:rPr>
        <w:t>st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sisters </w:t>
      </w:r>
      <w:r>
        <w:rPr>
          <w:b w:val="false"/>
          <w:i w:val="false"/>
          <w:caps w:val="false"/>
          <w:smallCaps w:val="false"/>
          <w:color w:val="202124"/>
          <w:spacing w:val="0"/>
          <w:sz w:val="24"/>
          <w:szCs w:val="24"/>
        </w:rPr>
        <w:t xml:space="preserve">in this clade and the entire green lineage: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which include </w:t>
      </w:r>
      <w:r>
        <w:rPr>
          <w:b w:val="false"/>
          <w:i/>
          <w:iCs/>
          <w:caps w:val="false"/>
          <w:smallCaps w:val="false"/>
          <w:color w:val="202124"/>
          <w:spacing w:val="0"/>
          <w:sz w:val="24"/>
          <w:szCs w:val="24"/>
        </w:rPr>
        <w:t>M</w:t>
      </w:r>
      <w:r>
        <w:rPr>
          <w:b w:val="false"/>
          <w:i/>
          <w:iCs/>
          <w:caps w:val="false"/>
          <w:smallCaps w:val="false"/>
          <w:color w:val="202124"/>
          <w:spacing w:val="0"/>
          <w:sz w:val="24"/>
          <w:szCs w:val="24"/>
        </w:rPr>
        <w:t>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 xml:space="preserve">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 xml:space="preserve">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Initial </w:t>
      </w:r>
      <w:r>
        <w:rPr>
          <w:b w:val="false"/>
          <w:i w:val="false"/>
          <w:caps w:val="false"/>
          <w:smallCaps w:val="false"/>
          <w:color w:val="202124"/>
          <w:spacing w:val="0"/>
          <w:sz w:val="24"/>
          <w:szCs w:val="24"/>
        </w:rPr>
        <w:t xml:space="preserve">biodiversity </w:t>
      </w:r>
      <w:r>
        <w:rPr>
          <w:b w:val="false"/>
          <w:i w:val="false"/>
          <w:caps w:val="false"/>
          <w:smallCaps w:val="false"/>
          <w:color w:val="202124"/>
          <w:spacing w:val="0"/>
          <w:sz w:val="24"/>
          <w:szCs w:val="24"/>
        </w:rPr>
        <w:t xml:space="preserve">studies on </w:t>
      </w:r>
      <w:r>
        <w:rPr>
          <w:b w:val="false"/>
          <w:i w:val="false"/>
          <w:caps w:val="false"/>
          <w:smallCaps w:val="false"/>
          <w:color w:val="202124"/>
          <w:spacing w:val="0"/>
          <w:sz w:val="24"/>
          <w:szCs w:val="24"/>
        </w:rPr>
        <w:t xml:space="preserve">marine </w:t>
      </w:r>
      <w:r>
        <w:rPr>
          <w:b w:val="false"/>
          <w:i w:val="false"/>
          <w:caps w:val="false"/>
          <w:smallCaps w:val="false"/>
          <w:color w:val="202124"/>
          <w:spacing w:val="0"/>
          <w:sz w:val="24"/>
          <w:szCs w:val="24"/>
        </w:rPr>
        <w:t>phytoplankton</w:t>
      </w:r>
      <w:r>
        <w:rPr>
          <w:b w:val="false"/>
          <w:i w:val="false"/>
          <w:caps w:val="false"/>
          <w:smallCaps w:val="false"/>
          <w:color w:val="202124"/>
          <w:spacing w:val="0"/>
          <w:sz w:val="24"/>
          <w:szCs w:val="24"/>
        </w:rPr>
        <w:t xml:space="preserve"> posited the domination of </w:t>
      </w:r>
      <w:r>
        <w:rPr>
          <w:b w:val="false"/>
          <w:i w:val="false"/>
          <w:caps w:val="false"/>
          <w:smallCaps w:val="false"/>
          <w:color w:val="202124"/>
          <w:spacing w:val="0"/>
          <w:sz w:val="24"/>
          <w:szCs w:val="24"/>
        </w:rPr>
        <w:t xml:space="preserve">oceans </w:t>
      </w:r>
      <w:r>
        <w:rPr>
          <w:b w:val="false"/>
          <w:i w:val="false"/>
          <w:caps w:val="false"/>
          <w:smallCaps w:val="false"/>
          <w:color w:val="202124"/>
          <w:spacing w:val="0"/>
          <w:sz w:val="24"/>
          <w:szCs w:val="24"/>
        </w:rPr>
        <w:t xml:space="preserve">by the so-called red lineage conformed by diatoms and dinoflagellates </w:t>
      </w:r>
      <w:r>
        <w:rPr>
          <w:b w:val="false"/>
          <w:i w:val="false"/>
          <w:caps w:val="false"/>
          <w:smallCaps w:val="false"/>
          <w:color w:val="202124"/>
          <w:spacing w:val="0"/>
          <w:sz w:val="24"/>
          <w:szCs w:val="24"/>
        </w:rPr>
        <w:t>w</w:t>
      </w:r>
      <w:r>
        <w:rPr>
          <w:b w:val="false"/>
          <w:i w:val="false"/>
          <w:caps w:val="false"/>
          <w:smallCaps w:val="false"/>
          <w:color w:val="202124"/>
          <w:spacing w:val="0"/>
          <w:sz w:val="24"/>
          <w:szCs w:val="24"/>
        </w:rPr>
        <w:t xml:space="preserve">hile the green lineage was </w:t>
      </w:r>
      <w:r>
        <w:rPr>
          <w:b w:val="false"/>
          <w:i w:val="false"/>
          <w:caps w:val="false"/>
          <w:smallCaps w:val="false"/>
          <w:color w:val="202124"/>
          <w:spacing w:val="0"/>
          <w:sz w:val="24"/>
          <w:szCs w:val="24"/>
        </w:rPr>
        <w:t xml:space="preserve">thought to have less importance in marine </w:t>
      </w:r>
      <w:r>
        <w:rPr>
          <w:b w:val="false"/>
          <w:i w:val="false"/>
          <w:caps w:val="false"/>
          <w:smallCaps w:val="false"/>
          <w:color w:val="202124"/>
          <w:spacing w:val="0"/>
          <w:sz w:val="24"/>
          <w:szCs w:val="24"/>
        </w:rPr>
        <w:t xml:space="preserve">ecosystems, </w:t>
      </w:r>
      <w:r>
        <w:rPr>
          <w:b w:val="false"/>
          <w:i w:val="false"/>
          <w:caps w:val="false"/>
          <w:smallCaps w:val="false"/>
          <w:color w:val="202124"/>
          <w:spacing w:val="0"/>
          <w:sz w:val="24"/>
          <w:szCs w:val="24"/>
        </w:rPr>
        <w:t>being confined to fresh waters and</w:t>
      </w:r>
      <w:r>
        <w:rPr>
          <w:b w:val="false"/>
          <w:i w:val="false"/>
          <w:caps w:val="false"/>
          <w:smallCaps w:val="false"/>
          <w:color w:val="202124"/>
          <w:spacing w:val="0"/>
          <w:sz w:val="24"/>
          <w:szCs w:val="24"/>
        </w:rPr>
        <w:t xml:space="preserve">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w:t>
      </w:r>
      <w:r>
        <w:rPr>
          <w:b w:val="false"/>
          <w:i w:val="false"/>
          <w:caps w:val="false"/>
          <w:smallCaps w:val="false"/>
          <w:color w:val="202124"/>
          <w:spacing w:val="0"/>
          <w:sz w:val="24"/>
          <w:szCs w:val="24"/>
        </w:rPr>
        <w:t xml:space="preserve">are early divergent from </w:t>
      </w:r>
      <w:r>
        <w:rPr>
          <w:b w:val="false"/>
          <w:i w:val="false"/>
          <w:caps w:val="false"/>
          <w:smallCaps w:val="false"/>
          <w:color w:val="202124"/>
          <w:spacing w:val="0"/>
          <w:sz w:val="24"/>
          <w:szCs w:val="24"/>
        </w:rPr>
        <w:t xml:space="preserve">the endosymbiotic events </w:t>
      </w:r>
      <w:r>
        <w:rPr>
          <w:b w:val="false"/>
          <w:i w:val="false"/>
          <w:caps w:val="false"/>
          <w:smallCaps w:val="false"/>
          <w:color w:val="202124"/>
          <w:spacing w:val="0"/>
          <w:sz w:val="24"/>
          <w:szCs w:val="24"/>
        </w:rPr>
        <w:t xml:space="preserve">that gave rise to chloroplasts. Whereas a </w:t>
      </w:r>
      <w:r>
        <w:rPr>
          <w:b w:val="false"/>
          <w:i w:val="false"/>
          <w:caps w:val="false"/>
          <w:smallCaps w:val="false"/>
          <w:color w:val="202124"/>
          <w:spacing w:val="0"/>
          <w:sz w:val="24"/>
          <w:szCs w:val="24"/>
        </w:rPr>
        <w:t xml:space="preserve">single endosymbiotic event </w:t>
      </w:r>
      <w:r>
        <w:rPr>
          <w:b w:val="false"/>
          <w:i w:val="false"/>
          <w:caps w:val="false"/>
          <w:smallCaps w:val="false"/>
          <w:color w:val="202124"/>
          <w:spacing w:val="0"/>
          <w:sz w:val="24"/>
          <w:szCs w:val="24"/>
        </w:rPr>
        <w:t xml:space="preserve">took place in </w:t>
      </w:r>
      <w:r>
        <w:rPr>
          <w:b w:val="false"/>
          <w:i/>
          <w:iCs/>
          <w:caps w:val="false"/>
          <w:smallCaps w:val="false"/>
          <w:color w:val="202124"/>
          <w:spacing w:val="0"/>
          <w:sz w:val="24"/>
          <w:szCs w:val="24"/>
        </w:rPr>
        <w:t>V</w:t>
      </w:r>
      <w:r>
        <w:rPr>
          <w:b w:val="false"/>
          <w:i/>
          <w:iCs/>
          <w:caps w:val="false"/>
          <w:smallCaps w:val="false"/>
          <w:color w:val="202124"/>
          <w:spacing w:val="0"/>
          <w:sz w:val="24"/>
          <w:szCs w:val="24"/>
        </w:rPr>
        <w:t>iridiplantae</w:t>
      </w:r>
      <w:r>
        <w:rPr>
          <w:b w:val="false"/>
          <w:i w:val="false"/>
          <w:caps w:val="false"/>
          <w:smallCaps w:val="false"/>
          <w:color w:val="202124"/>
          <w:spacing w:val="0"/>
          <w:sz w:val="24"/>
          <w:szCs w:val="24"/>
        </w:rPr>
        <w:t xml:space="preserve">; two or even more endosymbiotic events </w:t>
      </w:r>
      <w:r>
        <w:rPr>
          <w:b w:val="false"/>
          <w:i w:val="false"/>
          <w:caps w:val="false"/>
          <w:smallCaps w:val="false"/>
          <w:color w:val="202124"/>
          <w:spacing w:val="0"/>
          <w:sz w:val="24"/>
          <w:szCs w:val="24"/>
        </w:rPr>
        <w:t>are described in the red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previous </w:t>
      </w:r>
      <w:r>
        <w:rPr>
          <w:b w:val="false"/>
          <w:i w:val="false"/>
          <w:caps w:val="false"/>
          <w:smallCaps w:val="false"/>
          <w:color w:val="202124"/>
          <w:spacing w:val="0"/>
          <w:sz w:val="24"/>
          <w:szCs w:val="24"/>
        </w:rPr>
        <w:t>studies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solely o</w:t>
      </w:r>
      <w:r>
        <w:rPr>
          <w:b w:val="false"/>
          <w:i w:val="false"/>
          <w:caps w:val="false"/>
          <w:smallCaps w:val="false"/>
          <w:color w:val="202124"/>
          <w:spacing w:val="0"/>
          <w:sz w:val="24"/>
          <w:szCs w:val="24"/>
        </w:rPr>
        <w:t>n</w:t>
      </w:r>
      <w:r>
        <w:rPr>
          <w:b w:val="false"/>
          <w:i w:val="false"/>
          <w:caps w:val="false"/>
          <w:smallCaps w:val="false"/>
          <w:color w:val="202124"/>
          <w:spacing w:val="0"/>
          <w:sz w:val="24"/>
          <w:szCs w:val="24"/>
        </w:rPr>
        <w:t xml:space="preserve"> microscopic and traditional molecular techniques. Theses studies have </w:t>
      </w:r>
      <w:r>
        <w:rPr>
          <w:b w:val="false"/>
          <w:i w:val="false"/>
          <w:caps w:val="false"/>
          <w:smallCaps w:val="false"/>
          <w:color w:val="202124"/>
          <w:spacing w:val="0"/>
          <w:sz w:val="24"/>
          <w:szCs w:val="24"/>
        </w:rPr>
        <w:t xml:space="preserve">unveiled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 xml:space="preserve">relevance </w:t>
      </w:r>
      <w:r>
        <w:rPr>
          <w:b w:val="false"/>
          <w:i w:val="false"/>
          <w:caps w:val="false"/>
          <w:smallCaps w:val="false"/>
          <w:color w:val="202124"/>
          <w:spacing w:val="0"/>
          <w:sz w:val="24"/>
          <w:szCs w:val="24"/>
        </w:rPr>
        <w:t xml:space="preserve">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w:t>
      </w:r>
      <w:r>
        <w:rPr>
          <w:b w:val="false"/>
          <w:i w:val="false"/>
          <w:caps w:val="false"/>
          <w:smallCaps w:val="false"/>
          <w:color w:val="202124"/>
          <w:spacing w:val="0"/>
          <w:sz w:val="24"/>
          <w:szCs w:val="24"/>
        </w:rPr>
        <w:t xml:space="preserve">for </w:t>
      </w:r>
      <w:r>
        <w:rPr>
          <w:b w:val="false"/>
          <w:i w:val="false"/>
          <w:caps w:val="false"/>
          <w:smallCaps w:val="false"/>
          <w:color w:val="202124"/>
          <w:spacing w:val="0"/>
          <w:sz w:val="24"/>
          <w:szCs w:val="24"/>
        </w:rPr>
        <w:t xml:space="preserve">the order </w:t>
      </w:r>
      <w:r>
        <w:rPr>
          <w:b w:val="false"/>
          <w:i/>
          <w:iCs/>
          <w:caps w:val="false"/>
          <w:smallCaps w:val="false"/>
          <w:color w:val="202124"/>
          <w:spacing w:val="0"/>
          <w:sz w:val="24"/>
          <w:szCs w:val="24"/>
        </w:rPr>
        <w:t>Mamiellales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is </w:t>
      </w:r>
      <w:r>
        <w:rPr>
          <w:b w:val="false"/>
          <w:i w:val="false"/>
          <w:caps w:val="false"/>
          <w:smallCaps w:val="false"/>
          <w:color w:val="202124"/>
          <w:spacing w:val="0"/>
          <w:sz w:val="24"/>
          <w:szCs w:val="24"/>
        </w:rPr>
        <w:t xml:space="preserve">classified as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example</w:t>
      </w:r>
      <w:r>
        <w:rPr>
          <w:b w:val="false"/>
          <w:i w:val="false"/>
          <w:caps w:val="false"/>
          <w:smallCaps w:val="false"/>
          <w:color w:val="202124"/>
          <w:spacing w:val="0"/>
          <w:sz w:val="24"/>
          <w:szCs w:val="24"/>
        </w:rPr>
        <w:t xml:space="preserve">s of </w:t>
      </w:r>
      <w:r>
        <w:rPr>
          <w:b w:val="false"/>
          <w:i/>
          <w:iCs/>
          <w:caps w:val="false"/>
          <w:smallCaps w:val="false"/>
          <w:color w:val="202124"/>
          <w:spacing w:val="0"/>
          <w:sz w:val="24"/>
          <w:szCs w:val="24"/>
        </w:rPr>
        <w:t>Ostreococcus</w:t>
      </w:r>
      <w:r>
        <w:rPr>
          <w:b w:val="false"/>
          <w:i w:val="false"/>
          <w:caps w:val="false"/>
          <w:smallCaps w:val="false"/>
          <w:color w:val="202124"/>
          <w:spacing w:val="0"/>
          <w:sz w:val="24"/>
          <w:szCs w:val="24"/>
        </w:rPr>
        <w:t xml:space="preserve"> cosmopolitan character, it is worth mentioning that </w:t>
      </w:r>
      <w:r>
        <w:rPr>
          <w:b w:val="false"/>
          <w:i w:val="false"/>
          <w:caps w:val="false"/>
          <w:smallCaps w:val="false"/>
          <w:color w:val="202124"/>
          <w:spacing w:val="0"/>
          <w:sz w:val="24"/>
          <w:szCs w:val="24"/>
        </w:rPr>
        <w:t>d</w:t>
      </w:r>
      <w:r>
        <w:rPr>
          <w:b w:val="false"/>
          <w:i w:val="false"/>
          <w:caps w:val="false"/>
          <w:smallCaps w:val="false"/>
          <w:color w:val="202124"/>
          <w:spacing w:val="0"/>
          <w:sz w:val="24"/>
          <w:szCs w:val="24"/>
        </w:rPr>
        <w:t xml:space="preserve">ifferent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and that </w:t>
      </w:r>
      <w:r>
        <w:rPr>
          <w:b w:val="false"/>
          <w:i w:val="false"/>
          <w:iCs w:val="false"/>
          <w:caps w:val="false"/>
          <w:smallCaps w:val="false"/>
          <w:color w:val="202124"/>
          <w:spacing w:val="0"/>
          <w:sz w:val="24"/>
          <w:szCs w:val="24"/>
        </w:rPr>
        <w:t xml:space="preserve">a </w:t>
      </w:r>
      <w:r>
        <w:rPr>
          <w:b w:val="false"/>
          <w:i w:val="false"/>
          <w:iCs w:val="false"/>
          <w:caps w:val="false"/>
          <w:smallCaps w:val="false"/>
          <w:color w:val="202124"/>
          <w:spacing w:val="0"/>
          <w:sz w:val="24"/>
          <w:szCs w:val="24"/>
        </w:rPr>
        <w:t>specific</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w:t>
      </w:r>
      <w:r>
        <w:rPr>
          <w:b w:val="false"/>
          <w:i w:val="false"/>
          <w:iCs w:val="false"/>
          <w:caps w:val="false"/>
          <w:smallCaps w:val="false"/>
          <w:color w:val="202124"/>
          <w:spacing w:val="0"/>
          <w:sz w:val="24"/>
          <w:szCs w:val="24"/>
        </w:rPr>
        <w:t xml:space="preserve"> strain </w:t>
      </w:r>
      <w:r>
        <w:rPr>
          <w:b w:val="false"/>
          <w:i w:val="false"/>
          <w:iCs w:val="false"/>
          <w:caps w:val="false"/>
          <w:smallCaps w:val="false"/>
          <w:color w:val="202124"/>
          <w:spacing w:val="0"/>
          <w:sz w:val="24"/>
          <w:szCs w:val="24"/>
        </w:rPr>
        <w:t>has been</w:t>
      </w:r>
      <w:r>
        <w:rPr>
          <w:b w:val="false"/>
          <w:i w:val="false"/>
          <w:iCs w:val="false"/>
          <w:caps w:val="false"/>
          <w:smallCaps w:val="false"/>
          <w:color w:val="202124"/>
          <w:spacing w:val="0"/>
          <w:sz w:val="24"/>
          <w:szCs w:val="24"/>
        </w:rPr>
        <w:t xml:space="preserve"> found to be the most prevalent </w:t>
      </w:r>
      <w:r>
        <w:rPr>
          <w:b w:val="false"/>
          <w:i/>
          <w:iCs/>
          <w:caps w:val="false"/>
          <w:smallCaps w:val="false"/>
          <w:color w:val="202124"/>
          <w:spacing w:val="0"/>
          <w:sz w:val="24"/>
          <w:szCs w:val="24"/>
        </w:rPr>
        <w:t>Mamiellale</w:t>
      </w:r>
      <w:r>
        <w:rPr>
          <w:b w:val="false"/>
          <w:i w:val="false"/>
          <w:iCs w:val="false"/>
          <w:caps w:val="false"/>
          <w:smallCaps w:val="false"/>
          <w:color w:val="202124"/>
          <w:spacing w:val="0"/>
          <w:sz w:val="24"/>
          <w:szCs w:val="24"/>
        </w:rPr>
        <w:t xml:space="preserve">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Beyond</w:t>
      </w:r>
      <w:r>
        <w:rPr>
          <w:b w:val="false"/>
          <w:i w:val="false"/>
          <w:iCs w:val="false"/>
          <w:caps w:val="false"/>
          <w:smallCaps w:val="false"/>
          <w:color w:val="202124"/>
          <w:spacing w:val="0"/>
          <w:sz w:val="24"/>
          <w:szCs w:val="24"/>
        </w:rPr>
        <w:t xml:space="preserve">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w:t>
      </w:r>
      <w:r>
        <w:rPr>
          <w:b w:val="false"/>
          <w:i w:val="false"/>
          <w:iCs w:val="false"/>
          <w:caps w:val="false"/>
          <w:smallCaps w:val="false"/>
          <w:color w:val="202124"/>
          <w:spacing w:val="0"/>
          <w:sz w:val="24"/>
          <w:szCs w:val="24"/>
        </w:rPr>
        <w:t xml:space="preserve">cosmopolitan </w:t>
      </w:r>
      <w:r>
        <w:rPr>
          <w:b w:val="false"/>
          <w:i w:val="false"/>
          <w:iCs w:val="false"/>
          <w:caps w:val="false"/>
          <w:smallCaps w:val="false"/>
          <w:color w:val="202124"/>
          <w:spacing w:val="0"/>
          <w:sz w:val="24"/>
          <w:szCs w:val="24"/>
        </w:rPr>
        <w:t xml:space="preserve">presence in </w:t>
      </w:r>
      <w:r>
        <w:rPr>
          <w:b w:val="false"/>
          <w:i w:val="false"/>
          <w:iCs w:val="false"/>
          <w:caps w:val="false"/>
          <w:smallCaps w:val="false"/>
          <w:color w:val="202124"/>
          <w:spacing w:val="0"/>
          <w:sz w:val="24"/>
          <w:szCs w:val="24"/>
        </w:rPr>
        <w:t>marine</w:t>
      </w:r>
      <w:r>
        <w:rPr>
          <w:b w:val="false"/>
          <w:i w:val="false"/>
          <w:iCs w:val="false"/>
          <w:caps w:val="false"/>
          <w:smallCaps w:val="false"/>
          <w:color w:val="202124"/>
          <w:spacing w:val="0"/>
          <w:sz w:val="24"/>
          <w:szCs w:val="24"/>
        </w:rPr>
        <w:t xml:space="preserve">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key feature consists in being considered </w:t>
      </w:r>
      <w:r>
        <w:rPr>
          <w:b w:val="false"/>
          <w:i w:val="false"/>
          <w:iCs w:val="false"/>
          <w:caps w:val="false"/>
          <w:smallCaps w:val="false"/>
          <w:color w:val="202124"/>
          <w:spacing w:val="0"/>
          <w:sz w:val="24"/>
          <w:szCs w:val="24"/>
        </w:rPr>
        <w:t xml:space="preserve">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t was first de</w:t>
      </w:r>
      <w:r>
        <w:rPr>
          <w:b w:val="false"/>
          <w:i w:val="false"/>
          <w:iCs w:val="false"/>
          <w:caps w:val="false"/>
          <w:smallCaps w:val="false"/>
          <w:color w:val="202124"/>
          <w:spacing w:val="0"/>
          <w:sz w:val="24"/>
          <w:szCs w:val="24"/>
        </w:rPr>
        <w:t xml:space="preserve">tected by flow cytometry as a rounded microalgae </w:t>
      </w:r>
      <w:r>
        <w:rPr>
          <w:b w:val="false"/>
          <w:i w:val="false"/>
          <w:iCs w:val="false"/>
          <w:caps w:val="false"/>
          <w:smallCaps w:val="false"/>
          <w:color w:val="202124"/>
          <w:spacing w:val="0"/>
          <w:sz w:val="24"/>
          <w:szCs w:val="24"/>
        </w:rPr>
        <w:t xml:space="preserve">in a bloom that took place on the </w:t>
      </w:r>
      <w:r>
        <w:rPr>
          <w:b w:val="false"/>
          <w:i w:val="false"/>
          <w:iCs w:val="false"/>
          <w:caps w:val="false"/>
          <w:smallCaps w:val="false"/>
          <w:color w:val="202124"/>
          <w:spacing w:val="0"/>
          <w:sz w:val="24"/>
          <w:szCs w:val="24"/>
        </w:rPr>
        <w:t xml:space="preserve">Mediterranean </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F</w:t>
      </w:r>
      <w:r>
        <w:rPr>
          <w:b w:val="false"/>
          <w:i w:val="false"/>
          <w:iCs w:val="false"/>
          <w:caps w:val="false"/>
          <w:smallCaps w:val="false"/>
          <w:color w:val="202124"/>
          <w:spacing w:val="0"/>
          <w:sz w:val="24"/>
          <w:szCs w:val="24"/>
        </w:rPr>
        <w:t xml:space="preserve">rench </w:t>
      </w:r>
      <w:r>
        <w:rPr>
          <w:b w:val="false"/>
          <w:i w:val="false"/>
          <w:iCs w:val="false"/>
          <w:caps w:val="false"/>
          <w:smallCaps w:val="false"/>
          <w:color w:val="202124"/>
          <w:spacing w:val="0"/>
          <w:sz w:val="24"/>
          <w:szCs w:val="24"/>
        </w:rPr>
        <w:t>l</w:t>
      </w:r>
      <w:r>
        <w:rPr>
          <w:b w:val="false"/>
          <w:i w:val="false"/>
          <w:iCs w:val="false"/>
          <w:caps w:val="false"/>
          <w:smallCaps w:val="false"/>
          <w:color w:val="202124"/>
          <w:spacing w:val="0"/>
          <w:sz w:val="24"/>
          <w:szCs w:val="24"/>
        </w:rPr>
        <w:t xml:space="preserve">agoon, </w:t>
      </w:r>
      <w:r>
        <w:rPr>
          <w:b w:val="false"/>
          <w:i w:val="false"/>
          <w:iCs w:val="false"/>
          <w:caps w:val="false"/>
          <w:smallCaps w:val="false"/>
          <w:color w:val="202124"/>
          <w:spacing w:val="0"/>
          <w:sz w:val="24"/>
          <w:szCs w:val="24"/>
        </w:rPr>
        <w:t xml:space="preserve">Étang de Thau, known for its semi-intensive farming of oysters. Hence, it was referred to as an “oysters coccus form the Thau lagoon” or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Its subcellular structur</w:t>
      </w:r>
      <w:r>
        <w:rPr>
          <w:b w:val="false"/>
          <w:i w:val="false"/>
          <w:iCs w:val="false"/>
          <w:caps w:val="false"/>
          <w:smallCaps w:val="false"/>
          <w:color w:val="202124"/>
          <w:spacing w:val="0"/>
          <w:sz w:val="24"/>
          <w:szCs w:val="24"/>
        </w:rPr>
        <w:t>e was</w:t>
      </w:r>
      <w:r>
        <w:rPr>
          <w:b w:val="false"/>
          <w:i w:val="false"/>
          <w:iCs w:val="false"/>
          <w:caps w:val="false"/>
          <w:smallCaps w:val="false"/>
          <w:color w:val="202124"/>
          <w:spacing w:val="0"/>
          <w:sz w:val="24"/>
          <w:szCs w:val="24"/>
        </w:rPr>
        <w:t xml:space="preserve"> resolved consisting of </w:t>
      </w:r>
      <w:r>
        <w:rPr>
          <w:b w:val="false"/>
          <w:i/>
          <w:iCs/>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 nucleus,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 xml:space="preserve">mitochondrion, </w:t>
      </w:r>
      <w:r>
        <w:rPr>
          <w:b w:val="false"/>
          <w:i w:val="false"/>
          <w:iCs w:val="false"/>
          <w:caps w:val="false"/>
          <w:smallCaps w:val="false"/>
          <w:color w:val="202124"/>
          <w:spacing w:val="0"/>
          <w:sz w:val="24"/>
          <w:szCs w:val="24"/>
        </w:rPr>
        <w:t>a single chloroplast containing one</w:t>
      </w:r>
      <w:r>
        <w:rPr>
          <w:b w:val="false"/>
          <w:i w:val="false"/>
          <w:iCs w:val="false"/>
          <w:caps w:val="false"/>
          <w:smallCaps w:val="false"/>
          <w:color w:val="202124"/>
          <w:spacing w:val="0"/>
          <w:sz w:val="24"/>
          <w:szCs w:val="24"/>
        </w:rPr>
        <w:t xml:space="preserve"> starch granule and a very reduced or almost non-existent cytoplasmic compartment </w:t>
      </w:r>
      <w:r>
        <w:rPr>
          <w:b w:val="false"/>
          <w:i w:val="false"/>
          <w:iCs w:val="false"/>
          <w:caps w:val="false"/>
          <w:smallCaps w:val="false"/>
          <w:color w:val="202124"/>
          <w:spacing w:val="0"/>
          <w:sz w:val="24"/>
          <w:szCs w:val="24"/>
        </w:rPr>
        <w:t>(Fig 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094480"/>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4480"/>
                        </a:xfrm>
                        <a:prstGeom prst="rect"/>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val="false"/>
                                <w:iCs w:val="false"/>
                              </w:rPr>
                              <w:t>O</w:t>
                            </w:r>
                            <w:r>
                              <w:rPr>
                                <w:i w:val="false"/>
                                <w:iCs w:val="false"/>
                              </w:rPr>
                              <w:t>streococcus</w:t>
                            </w:r>
                            <w:r>
                              <w:rPr>
                                <w:i w:val="false"/>
                                <w:iCs w:val="false"/>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wps:txbx>
                      <wps:bodyPr anchor="t" lIns="0" tIns="0" rIns="0" bIns="0">
                        <a:noAutofit/>
                      </wps:bodyPr>
                    </wps:wsp>
                  </a:graphicData>
                </a:graphic>
              </wp:anchor>
            </w:drawing>
          </mc:Choice>
          <mc:Fallback>
            <w:pict>
              <v:rect style="position:absolute;rotation:0;width:481.9pt;height:322.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val="false"/>
                          <w:iCs w:val="false"/>
                        </w:rPr>
                        <w:t>O</w:t>
                      </w:r>
                      <w:r>
                        <w:rPr>
                          <w:i w:val="false"/>
                          <w:iCs w:val="false"/>
                        </w:rPr>
                        <w:t>streococcus</w:t>
                      </w:r>
                      <w:r>
                        <w:rPr>
                          <w:i w:val="false"/>
                          <w:iCs w:val="false"/>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At that time</w:t>
      </w:r>
      <w:r>
        <w:rPr>
          <w:b w:val="false"/>
          <w:i w:val="false"/>
          <w:iCs w:val="false"/>
          <w:caps w:val="false"/>
          <w:smallCaps w:val="false"/>
          <w:color w:val="202124"/>
          <w:spacing w:val="0"/>
          <w:sz w:val="24"/>
          <w:szCs w:val="24"/>
        </w:rPr>
        <w:t>, g</w:t>
      </w:r>
      <w:r>
        <w:rPr>
          <w:b w:val="false"/>
          <w:i w:val="false"/>
          <w:iCs w:val="false"/>
          <w:caps w:val="false"/>
          <w:smallCaps w:val="false"/>
          <w:color w:val="202124"/>
          <w:spacing w:val="0"/>
          <w:sz w:val="24"/>
          <w:szCs w:val="24"/>
        </w:rPr>
        <w:t xml:space="preserve">enome sequencing </w:t>
      </w:r>
      <w:r>
        <w:rPr>
          <w:b w:val="false"/>
          <w:i w:val="false"/>
          <w:iCs w:val="false"/>
          <w:caps w:val="false"/>
          <w:smallCaps w:val="false"/>
          <w:color w:val="202124"/>
          <w:spacing w:val="0"/>
          <w:sz w:val="24"/>
          <w:szCs w:val="24"/>
        </w:rPr>
        <w:t>studies</w:t>
      </w:r>
      <w:r>
        <w:rPr>
          <w:b w:val="false"/>
          <w:i w:val="false"/>
          <w:iCs w:val="false"/>
          <w:caps w:val="false"/>
          <w:smallCaps w:val="false"/>
          <w:color w:val="202124"/>
          <w:spacing w:val="0"/>
          <w:sz w:val="24"/>
          <w:szCs w:val="24"/>
        </w:rPr>
        <w:t xml:space="preserve"> to understand marine phytoplankton were </w:t>
      </w:r>
      <w:r>
        <w:rPr>
          <w:b w:val="false"/>
          <w:i w:val="false"/>
          <w:iCs w:val="false"/>
          <w:caps w:val="false"/>
          <w:smallCaps w:val="false"/>
          <w:color w:val="202124"/>
          <w:spacing w:val="0"/>
          <w:sz w:val="24"/>
          <w:szCs w:val="24"/>
        </w:rPr>
        <w:t xml:space="preserve">mainly </w:t>
      </w:r>
      <w:r>
        <w:rPr>
          <w:b w:val="false"/>
          <w:i w:val="false"/>
          <w:iCs w:val="false"/>
          <w:caps w:val="false"/>
          <w:smallCaps w:val="false"/>
          <w:color w:val="202124"/>
          <w:spacing w:val="0"/>
          <w:sz w:val="24"/>
          <w:szCs w:val="24"/>
        </w:rPr>
        <w:t>focus</w:t>
      </w:r>
      <w:r>
        <w:rPr>
          <w:b w:val="false"/>
          <w:i w:val="false"/>
          <w:iCs w:val="false"/>
          <w:caps w:val="false"/>
          <w:smallCaps w:val="false"/>
          <w:color w:val="202124"/>
          <w:spacing w:val="0"/>
          <w:sz w:val="24"/>
          <w:szCs w:val="24"/>
        </w:rPr>
        <w:t>ed</w:t>
      </w:r>
      <w:r>
        <w:rPr>
          <w:b w:val="false"/>
          <w:i w:val="false"/>
          <w:iCs w:val="false"/>
          <w:caps w:val="false"/>
          <w:smallCaps w:val="false"/>
          <w:color w:val="202124"/>
          <w:spacing w:val="0"/>
          <w:sz w:val="24"/>
          <w:szCs w:val="24"/>
        </w:rPr>
        <w:t xml:space="preserve"> on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ote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genome </w:t>
      </w:r>
      <w:r>
        <w:rPr>
          <w:b w:val="false"/>
          <w:i w:val="false"/>
          <w:iCs w:val="false"/>
          <w:caps w:val="false"/>
          <w:smallCaps w:val="false"/>
          <w:color w:val="202124"/>
          <w:spacing w:val="0"/>
          <w:sz w:val="24"/>
          <w:szCs w:val="24"/>
        </w:rPr>
        <w:t xml:space="preserve">was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sequenced </w:t>
      </w:r>
      <w:r>
        <w:rPr>
          <w:b w:val="false"/>
          <w:i w:val="false"/>
          <w:iCs w:val="false"/>
          <w:caps w:val="false"/>
          <w:smallCaps w:val="false"/>
          <w:color w:val="202124"/>
          <w:spacing w:val="0"/>
          <w:sz w:val="24"/>
          <w:szCs w:val="24"/>
        </w:rPr>
        <w:t>for</w:t>
      </w:r>
      <w:r>
        <w:rPr>
          <w:b w:val="false"/>
          <w:i w:val="false"/>
          <w:iCs w:val="false"/>
          <w:caps w:val="false"/>
          <w:smallCaps w:val="false"/>
          <w:color w:val="202124"/>
          <w:spacing w:val="0"/>
          <w:sz w:val="24"/>
          <w:szCs w:val="24"/>
        </w:rPr>
        <w:t xml:space="preserve"> the first time </w:t>
      </w:r>
      <w:r>
        <w:rPr>
          <w:b w:val="false"/>
          <w:i w:val="false"/>
          <w:iCs w:val="false"/>
          <w:caps w:val="false"/>
          <w:smallCaps w:val="false"/>
          <w:color w:val="202124"/>
          <w:spacing w:val="0"/>
          <w:sz w:val="24"/>
          <w:szCs w:val="24"/>
        </w:rPr>
        <w:t xml:space="preserve">until 2006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w:t>
      </w:r>
      <w:r>
        <w:rPr>
          <w:b w:val="false"/>
          <w:i w:val="false"/>
          <w:iCs w:val="false"/>
          <w:caps w:val="false"/>
          <w:smallCaps w:val="false"/>
          <w:color w:val="202124"/>
          <w:spacing w:val="0"/>
          <w:sz w:val="24"/>
          <w:szCs w:val="24"/>
        </w:rPr>
        <w:t>on</w:t>
      </w:r>
      <w:r>
        <w:rPr>
          <w:b w:val="false"/>
          <w:i w:val="false"/>
          <w:iCs w:val="false"/>
          <w:caps w:val="false"/>
          <w:smallCaps w:val="false"/>
          <w:color w:val="202124"/>
          <w:spacing w:val="0"/>
          <w:sz w:val="24"/>
          <w:szCs w:val="24"/>
        </w:rPr>
        <w:t xml:space="preserve">, an increasing number of picoeukaryotes genomes were sequenced, including a second version of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genome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These contributions allowed the identification of unique </w:t>
      </w:r>
      <w:r>
        <w:rPr>
          <w:b w:val="false"/>
          <w:i w:val="false"/>
          <w:iCs w:val="false"/>
          <w:caps w:val="false"/>
          <w:smallCaps w:val="false"/>
          <w:color w:val="202124"/>
          <w:spacing w:val="0"/>
          <w:sz w:val="24"/>
          <w:szCs w:val="24"/>
        </w:rPr>
        <w:t>genomic features</w:t>
      </w:r>
      <w:r>
        <w:rPr>
          <w:b w:val="false"/>
          <w:i w:val="false"/>
          <w:iCs w:val="false"/>
          <w:caps w:val="false"/>
          <w:smallCaps w:val="false"/>
          <w:color w:val="202124"/>
          <w:spacing w:val="0"/>
          <w:sz w:val="24"/>
          <w:szCs w:val="24"/>
        </w:rPr>
        <w:t>, showing that i</w:t>
      </w:r>
      <w:r>
        <w:rPr>
          <w:b w:val="false"/>
          <w:i w:val="false"/>
          <w:iCs w:val="false"/>
          <w:caps w:val="false"/>
          <w:smallCaps w:val="false"/>
          <w:color w:val="202124"/>
          <w:spacing w:val="0"/>
          <w:sz w:val="24"/>
          <w:szCs w:val="24"/>
        </w:rPr>
        <w:t xml:space="preserve">ts simplicity goes </w:t>
      </w:r>
      <w:r>
        <w:rPr>
          <w:b w:val="false"/>
          <w:i w:val="false"/>
          <w:iCs w:val="false"/>
          <w:caps w:val="false"/>
          <w:smallCaps w:val="false"/>
          <w:color w:val="202124"/>
          <w:spacing w:val="0"/>
          <w:sz w:val="24"/>
          <w:szCs w:val="24"/>
        </w:rPr>
        <w:t xml:space="preserve">beyond </w:t>
      </w:r>
      <w:r>
        <w:rPr>
          <w:b w:val="false"/>
          <w:i w:val="false"/>
          <w:iCs w:val="false"/>
          <w:caps w:val="false"/>
          <w:smallCaps w:val="false"/>
          <w:color w:val="202124"/>
          <w:spacing w:val="0"/>
          <w:sz w:val="24"/>
          <w:szCs w:val="24"/>
        </w:rPr>
        <w:t xml:space="preserve">its reduced </w:t>
      </w:r>
      <w:r>
        <w:rPr>
          <w:b w:val="false"/>
          <w:i w:val="false"/>
          <w:iCs w:val="false"/>
          <w:caps w:val="false"/>
          <w:smallCaps w:val="false"/>
          <w:color w:val="202124"/>
          <w:spacing w:val="0"/>
          <w:sz w:val="24"/>
          <w:szCs w:val="24"/>
        </w:rPr>
        <w:t xml:space="preserve">size and </w:t>
      </w:r>
      <w:r>
        <w:rPr>
          <w:b w:val="false"/>
          <w:i w:val="false"/>
          <w:iCs w:val="false"/>
          <w:caps w:val="false"/>
          <w:smallCaps w:val="false"/>
          <w:color w:val="202124"/>
          <w:spacing w:val="0"/>
          <w:sz w:val="24"/>
          <w:szCs w:val="24"/>
        </w:rPr>
        <w:t xml:space="preserve">cell structure. </w:t>
      </w:r>
      <w:r>
        <w:rPr>
          <w:b w:val="false"/>
          <w:i w:val="false"/>
          <w:iCs w:val="false"/>
          <w:caps w:val="false"/>
          <w:smallCaps w:val="false"/>
          <w:color w:val="202124"/>
          <w:spacing w:val="0"/>
          <w:sz w:val="24"/>
          <w:szCs w:val="24"/>
        </w:rPr>
        <w:t>Initially, no remarkable characteristic was identified in its 12.56 Mb genome arranged into  20 chromosomes when compared, for example, to</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Nevertheless, a unique feature is uncovered when </w:t>
      </w:r>
      <w:r>
        <w:rPr>
          <w:b w:val="false"/>
          <w:i w:val="false"/>
          <w:iCs w:val="false"/>
          <w:caps w:val="false"/>
          <w:smallCaps w:val="false"/>
          <w:color w:val="202124"/>
          <w:spacing w:val="0"/>
          <w:sz w:val="24"/>
          <w:szCs w:val="24"/>
        </w:rPr>
        <w:t xml:space="preserve">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making it </w:t>
      </w:r>
      <w:r>
        <w:rPr>
          <w:b w:val="false"/>
          <w:i w:val="false"/>
          <w:iCs w:val="false"/>
          <w:caps w:val="false"/>
          <w:smallCaps w:val="false"/>
          <w:color w:val="202124"/>
          <w:spacing w:val="0"/>
          <w:sz w:val="24"/>
          <w:szCs w:val="24"/>
        </w:rPr>
        <w:t xml:space="preserve">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This simplicity is also clear when genome size, number of genes and transcription factors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compared to other photosynthetic species such as </w:t>
      </w:r>
      <w:r>
        <w:rPr>
          <w:b w:val="false"/>
          <w:i/>
          <w:iCs/>
          <w:caps w:val="false"/>
          <w:smallCaps w:val="false"/>
          <w:color w:val="202124"/>
          <w:spacing w:val="0"/>
          <w:sz w:val="24"/>
          <w:szCs w:val="24"/>
        </w:rPr>
        <w:t>Arabidopsis thaliana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Embryophyta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Klebsormidium nitens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Charophyta)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Chlamydomonas reinhardtii</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Chlorophyta</w:t>
      </w:r>
      <w:r>
        <w:rPr>
          <w:b w:val="false"/>
          <w:i w:val="false"/>
          <w:iCs w:val="false"/>
          <w:caps w:val="false"/>
          <w:smallCaps w:val="false"/>
          <w:color w:val="202124"/>
          <w:spacing w:val="0"/>
          <w:sz w:val="24"/>
          <w:szCs w:val="24"/>
        </w:rPr>
        <w:t xml:space="preserve">) and </w:t>
      </w:r>
      <w:r>
        <w:rPr>
          <w:b w:val="false"/>
          <w:i/>
          <w:iCs/>
          <w:caps w:val="false"/>
          <w:smallCaps w:val="false"/>
          <w:color w:val="202124"/>
          <w:spacing w:val="0"/>
          <w:sz w:val="24"/>
          <w:szCs w:val="24"/>
        </w:rPr>
        <w:t>Phaeodactylum tricornutum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w:t>
      </w:r>
      <w:r>
        <w:rPr>
          <w:b w:val="false"/>
          <w:i/>
          <w:iCs/>
          <w:caps w:val="false"/>
          <w:smallCaps w:val="false"/>
          <w:color w:val="202124"/>
          <w:spacing w:val="0"/>
          <w:sz w:val="24"/>
          <w:szCs w:val="24"/>
        </w:rPr>
        <w:t>Heterokontophyta</w:t>
      </w:r>
      <w:r>
        <w:rPr>
          <w:b w:val="false"/>
          <w:i w:val="false"/>
          <w:iCs w:val="false"/>
          <w:caps w:val="false"/>
          <w:smallCaps w:val="false"/>
          <w:color w:val="202124"/>
          <w:spacing w:val="0"/>
          <w:sz w:val="24"/>
          <w:szCs w:val="24"/>
        </w:rPr>
        <w:t xml:space="preserve">), Table 1.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Other key genomic characteristics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are </w:t>
      </w:r>
      <w:r>
        <w:rPr>
          <w:b w:val="false"/>
          <w:i w:val="false"/>
          <w:iCs w:val="false"/>
          <w:caps w:val="false"/>
          <w:smallCaps w:val="false"/>
          <w:color w:val="202124"/>
          <w:spacing w:val="0"/>
          <w:sz w:val="24"/>
          <w:szCs w:val="24"/>
        </w:rPr>
        <w:t xml:space="preserve">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and</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reduced  gene famil</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sizes comprising </w:t>
      </w:r>
      <w:r>
        <w:rPr>
          <w:b w:val="false"/>
          <w:i w:val="false"/>
          <w:iCs w:val="false"/>
          <w:caps w:val="false"/>
          <w:smallCaps w:val="false"/>
          <w:color w:val="202124"/>
          <w:spacing w:val="0"/>
          <w:sz w:val="24"/>
          <w:szCs w:val="24"/>
        </w:rPr>
        <w:t xml:space="preserve">only </w:t>
      </w:r>
      <w:r>
        <w:rPr>
          <w:b w:val="false"/>
          <w:i w:val="false"/>
          <w:iCs w:val="false"/>
          <w:caps w:val="false"/>
          <w:smallCaps w:val="false"/>
          <w:color w:val="202124"/>
          <w:spacing w:val="0"/>
          <w:sz w:val="24"/>
          <w:szCs w:val="24"/>
        </w:rPr>
        <w:t>a single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gene </w:t>
      </w:r>
      <w:r>
        <w:rPr>
          <w:b w:val="false"/>
          <w:i w:val="false"/>
          <w:iCs w:val="false"/>
          <w:caps w:val="false"/>
          <w:smallCaps w:val="false"/>
          <w:color w:val="202124"/>
          <w:spacing w:val="0"/>
          <w:sz w:val="24"/>
          <w:szCs w:val="24"/>
        </w:rPr>
        <w:t xml:space="preserve">copy or even </w:t>
      </w:r>
      <w:r>
        <w:rPr>
          <w:b w:val="false"/>
          <w:i w:val="false"/>
          <w:iCs w:val="false"/>
          <w:caps w:val="false"/>
          <w:smallCaps w:val="false"/>
          <w:color w:val="202124"/>
          <w:spacing w:val="0"/>
          <w:sz w:val="24"/>
          <w:szCs w:val="24"/>
        </w:rPr>
        <w:t>merg</w:t>
      </w:r>
      <w:r>
        <w:rPr>
          <w:b w:val="false"/>
          <w:i w:val="false"/>
          <w:iCs w:val="false"/>
          <w:caps w:val="false"/>
          <w:smallCaps w:val="false"/>
          <w:color w:val="202124"/>
          <w:spacing w:val="0"/>
          <w:sz w:val="24"/>
          <w:szCs w:val="24"/>
        </w:rPr>
        <w:t xml:space="preserve">ing </w:t>
      </w:r>
      <w:r>
        <w:rPr>
          <w:b w:val="false"/>
          <w:i w:val="false"/>
          <w:iCs w:val="false"/>
          <w:caps w:val="false"/>
          <w:smallCaps w:val="false"/>
          <w:color w:val="202124"/>
          <w:spacing w:val="0"/>
          <w:sz w:val="24"/>
          <w:szCs w:val="24"/>
        </w:rPr>
        <w:t>different genes in</w:t>
      </w:r>
      <w:r>
        <w:rPr>
          <w:b w:val="false"/>
          <w:i w:val="false"/>
          <w:iCs w:val="false"/>
          <w:caps w:val="false"/>
          <w:smallCaps w:val="false"/>
          <w:color w:val="202124"/>
          <w:spacing w:val="0"/>
          <w:sz w:val="24"/>
          <w:szCs w:val="24"/>
        </w:rPr>
        <w:t>to</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here </w:t>
      </w:r>
      <w:r>
        <w:rPr>
          <w:b w:val="false"/>
          <w:i w:val="false"/>
          <w:iCs w:val="false"/>
          <w:caps w:val="false"/>
          <w:smallCaps w:val="false"/>
          <w:color w:val="202124"/>
          <w:spacing w:val="0"/>
          <w:sz w:val="24"/>
          <w:szCs w:val="24"/>
        </w:rPr>
        <w:t>are</w:t>
      </w:r>
      <w:r>
        <w:rPr>
          <w:b w:val="false"/>
          <w:i w:val="false"/>
          <w:iCs w:val="false"/>
          <w:caps w:val="false"/>
          <w:smallCaps w:val="false"/>
          <w:color w:val="202124"/>
          <w:spacing w:val="0"/>
          <w:sz w:val="24"/>
          <w:szCs w:val="24"/>
        </w:rPr>
        <w:t xml:space="preserve"> more </w:t>
      </w:r>
      <w:r>
        <w:rPr>
          <w:b w:val="false"/>
          <w:i w:val="false"/>
          <w:iCs w:val="false"/>
          <w:caps w:val="false"/>
          <w:smallCaps w:val="false"/>
          <w:color w:val="202124"/>
          <w:spacing w:val="0"/>
          <w:sz w:val="24"/>
          <w:szCs w:val="24"/>
        </w:rPr>
        <w:t>special characteristics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in</w:t>
      </w:r>
      <w:r>
        <w:rPr>
          <w:b w:val="false"/>
          <w:i w:val="false"/>
          <w:iCs w:val="false"/>
          <w:caps w:val="false"/>
          <w:smallCaps w:val="false"/>
          <w:color w:val="202124"/>
          <w:spacing w:val="0"/>
          <w:sz w:val="24"/>
          <w:szCs w:val="24"/>
        </w:rPr>
        <w:t xml:space="preserve">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19 </w:t>
      </w:r>
      <w:r>
        <w:rPr>
          <w:b w:val="false"/>
          <w:i w:val="false"/>
          <w:iCs w:val="false"/>
          <w:caps w:val="false"/>
          <w:smallCaps w:val="false"/>
          <w:color w:val="202124"/>
          <w:spacing w:val="0"/>
          <w:sz w:val="24"/>
          <w:szCs w:val="24"/>
        </w:rPr>
        <w:t xml:space="preserve">and </w:t>
      </w:r>
      <w:r>
        <w:rPr>
          <w:b w:val="false"/>
          <w:i w:val="false"/>
          <w:iCs w:val="false"/>
          <w:caps w:val="false"/>
          <w:smallCaps w:val="false"/>
          <w:color w:val="202124"/>
          <w:spacing w:val="0"/>
          <w:sz w:val="24"/>
          <w:szCs w:val="24"/>
        </w:rPr>
        <w:t xml:space="preserve">2. They contain 77% of the transposable elements of the genome, have lower G+C content and a different codon usage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w:t>
      </w:r>
      <w:r>
        <w:rPr>
          <w:b w:val="false"/>
          <w:i w:val="false"/>
          <w:iCs w:val="false"/>
          <w:caps w:val="false"/>
          <w:smallCaps w:val="false"/>
          <w:color w:val="202124"/>
          <w:spacing w:val="0"/>
          <w:sz w:val="24"/>
          <w:szCs w:val="24"/>
        </w:rPr>
        <w:t>being the product of horizontal gene transfer events</w:t>
      </w:r>
      <w:r>
        <w:rPr>
          <w:b w:val="false"/>
          <w:i w:val="false"/>
          <w:iCs w:val="false"/>
          <w:caps w:val="false"/>
          <w:smallCaps w:val="false"/>
          <w:color w:val="202124"/>
          <w:spacing w:val="0"/>
          <w:sz w:val="24"/>
          <w:szCs w:val="24"/>
        </w:rPr>
        <w:t xml:space="preserve">. Currently, only chromosome 19 is considered an “alien” chromosome since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w:t>
      </w:r>
      <w:r>
        <w:rPr>
          <w:b w:val="false"/>
          <w:i w:val="false"/>
          <w:iCs w:val="false"/>
          <w:caps w:val="false"/>
          <w:smallCaps w:val="false"/>
          <w:color w:val="202124"/>
          <w:spacing w:val="0"/>
          <w:sz w:val="24"/>
          <w:szCs w:val="24"/>
        </w:rPr>
        <w:t>(Fig 7)</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Alternatively, this chromosome has </w:t>
      </w:r>
      <w:r>
        <w:rPr>
          <w:b w:val="false"/>
          <w:i w:val="false"/>
          <w:iCs w:val="false"/>
          <w:caps w:val="false"/>
          <w:smallCaps w:val="false"/>
          <w:color w:val="202124"/>
          <w:spacing w:val="0"/>
          <w:sz w:val="24"/>
          <w:szCs w:val="24"/>
        </w:rPr>
        <w:t xml:space="preserve">recently </w:t>
      </w:r>
      <w:r>
        <w:rPr>
          <w:b w:val="false"/>
          <w:i w:val="false"/>
          <w:iCs w:val="false"/>
          <w:caps w:val="false"/>
          <w:smallCaps w:val="false"/>
          <w:color w:val="202124"/>
          <w:spacing w:val="0"/>
          <w:sz w:val="24"/>
          <w:szCs w:val="24"/>
        </w:rPr>
        <w:t xml:space="preserve">been </w:t>
      </w:r>
      <w:r>
        <w:rPr>
          <w:b w:val="false"/>
          <w:i w:val="false"/>
          <w:iCs w:val="false"/>
          <w:caps w:val="false"/>
          <w:smallCaps w:val="false"/>
          <w:color w:val="202124"/>
          <w:spacing w:val="0"/>
          <w:sz w:val="24"/>
          <w:szCs w:val="24"/>
        </w:rPr>
        <w:t xml:space="preserve">considered </w:t>
      </w:r>
      <w:r>
        <w:rPr>
          <w:b w:val="false"/>
          <w:i w:val="false"/>
          <w:iCs w:val="false"/>
          <w:caps w:val="false"/>
          <w:smallCaps w:val="false"/>
          <w:color w:val="202124"/>
          <w:spacing w:val="0"/>
          <w:sz w:val="24"/>
          <w:szCs w:val="24"/>
        </w:rPr>
        <w:t>a</w:t>
      </w:r>
      <w:r>
        <w:rPr>
          <w:b w:val="false"/>
          <w:i w:val="false"/>
          <w:iCs w:val="false"/>
          <w:caps w:val="false"/>
          <w:smallCaps w:val="false"/>
          <w:color w:val="202124"/>
          <w:spacing w:val="0"/>
          <w:sz w:val="24"/>
          <w:szCs w:val="24"/>
        </w:rPr>
        <w:t>s a</w:t>
      </w:r>
      <w:r>
        <w:rPr>
          <w:b w:val="false"/>
          <w:i w:val="false"/>
          <w:iCs w:val="false"/>
          <w:caps w:val="false"/>
          <w:smallCaps w:val="false"/>
          <w:color w:val="202124"/>
          <w:spacing w:val="0"/>
          <w:sz w:val="24"/>
          <w:szCs w:val="24"/>
        </w:rPr>
        <w:t xml:space="preserve">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4396740"/>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740"/>
                        </a:xfrm>
                        <a:prstGeom prst="rect"/>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xml:space="preserve">⁠, direct observation of sex is still </w:t>
      </w:r>
      <w:r>
        <w:rPr>
          <w:b w:val="false"/>
          <w:i w:val="false"/>
          <w:iCs w:val="false"/>
          <w:caps w:val="false"/>
          <w:smallCaps w:val="false"/>
          <w:color w:val="000000"/>
          <w:spacing w:val="0"/>
          <w:sz w:val="24"/>
          <w:szCs w:val="24"/>
        </w:rPr>
        <w:t>missing</w:t>
      </w:r>
      <w:r>
        <w:rPr>
          <w:b w:val="false"/>
          <w:i w:val="false"/>
          <w:iCs w:val="false"/>
          <w:caps w:val="false"/>
          <w:smallCaps w:val="false"/>
          <w:color w:val="000000"/>
          <w:spacing w:val="0"/>
          <w:sz w:val="24"/>
          <w:szCs w:val="24"/>
        </w:rPr>
        <w:t xml:space="preserve"> in most unicellular eukaryotic lineages</w:t>
      </w:r>
      <w:bookmarkStart w:id="12" w:name="MendeleyTempCursorBookmark6"/>
      <w:bookmarkEnd w:id="12"/>
      <w:r>
        <w:rPr>
          <w:b w:val="false"/>
          <w:i w:val="false"/>
          <w:iCs w:val="false"/>
          <w:caps w:val="false"/>
          <w:smallCaps w:val="false"/>
          <w:color w:val="000000"/>
          <w:spacing w:val="0"/>
          <w:sz w:val="24"/>
          <w:szCs w:val="24"/>
        </w:rPr>
        <w:t xml:space="preserve">. The genomic regions, </w:t>
      </w:r>
      <w:r>
        <w:rPr>
          <w:b w:val="false"/>
          <w:i w:val="false"/>
          <w:iCs w:val="false"/>
          <w:caps w:val="false"/>
          <w:smallCaps w:val="false"/>
          <w:color w:val="000000"/>
          <w:spacing w:val="0"/>
          <w:sz w:val="24"/>
          <w:szCs w:val="24"/>
        </w:rPr>
        <w:t xml:space="preserve">so-called mating-type, </w:t>
      </w:r>
      <w:r>
        <w:rPr>
          <w:b w:val="false"/>
          <w:i w:val="false"/>
          <w:iCs w:val="false"/>
          <w:caps w:val="false"/>
          <w:smallCaps w:val="false"/>
          <w:color w:val="000000"/>
          <w:spacing w:val="0"/>
          <w:sz w:val="24"/>
          <w:szCs w:val="24"/>
        </w:rPr>
        <w:t>involved in sex</w:t>
      </w:r>
      <w:r>
        <w:rPr>
          <w:b w:val="false"/>
          <w:i w:val="false"/>
          <w:iCs w:val="false"/>
          <w:caps w:val="false"/>
          <w:smallCaps w:val="false"/>
          <w:color w:val="000000"/>
          <w:spacing w:val="0"/>
          <w:sz w:val="24"/>
          <w:szCs w:val="24"/>
        </w:rPr>
        <w:t xml:space="preserve"> ha</w:t>
      </w:r>
      <w:r>
        <w:rPr>
          <w:b w:val="false"/>
          <w:i w:val="false"/>
          <w:iCs w:val="false"/>
          <w:caps w:val="false"/>
          <w:smallCaps w:val="false"/>
          <w:color w:val="000000"/>
          <w:spacing w:val="0"/>
          <w:sz w:val="24"/>
          <w:szCs w:val="24"/>
        </w:rPr>
        <w:t>ve</w:t>
      </w:r>
      <w:r>
        <w:rPr>
          <w:b w:val="false"/>
          <w:i w:val="false"/>
          <w:iCs w:val="false"/>
          <w:caps w:val="false"/>
          <w:smallCaps w:val="false"/>
          <w:color w:val="000000"/>
          <w:spacing w:val="0"/>
          <w:sz w:val="24"/>
          <w:szCs w:val="24"/>
        </w:rPr>
        <w:t xml:space="preserve"> been characterized in other </w:t>
      </w:r>
      <w:r>
        <w:rPr>
          <w:b w:val="false"/>
          <w:i/>
          <w:iCs/>
          <w:caps w:val="false"/>
          <w:smallCaps w:val="false"/>
          <w:color w:val="000000"/>
          <w:spacing w:val="0"/>
          <w:sz w:val="24"/>
          <w:szCs w:val="24"/>
        </w:rPr>
        <w:t>Chlorophyta</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w:t>
      </w:r>
      <w:r>
        <w:rPr>
          <w:b w:val="false"/>
          <w:i/>
          <w:iCs/>
          <w:caps w:val="false"/>
          <w:smallCaps w:val="false"/>
          <w:color w:val="000000"/>
          <w:spacing w:val="0"/>
          <w:sz w:val="24"/>
          <w:szCs w:val="24"/>
        </w:rPr>
        <w:t>Mamiellales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mating-type </w:t>
      </w:r>
      <w:r>
        <w:rPr>
          <w:b w:val="false"/>
          <w:i w:val="false"/>
          <w:iCs w:val="false"/>
          <w:caps w:val="false"/>
          <w:smallCaps w:val="false"/>
          <w:color w:val="000000"/>
          <w:spacing w:val="0"/>
          <w:sz w:val="24"/>
          <w:szCs w:val="24"/>
        </w:rPr>
        <w:t>candidate</w:t>
      </w:r>
      <w:r>
        <w:rPr>
          <w:b w:val="false"/>
          <w:i w:val="false"/>
          <w:iCs w:val="false"/>
          <w:caps w:val="false"/>
          <w:smallCaps w:val="false"/>
          <w:color w:val="000000"/>
          <w:spacing w:val="0"/>
          <w:sz w:val="24"/>
          <w:szCs w:val="24"/>
        </w:rPr>
        <w:t xml:space="preserve"> regions</w:t>
      </w:r>
      <w:r>
        <w:rPr>
          <w:b w:val="false"/>
          <w:i w:val="false"/>
          <w:iCs w:val="false"/>
          <w:caps w:val="false"/>
          <w:smallCaps w:val="false"/>
          <w:color w:val="000000"/>
          <w:spacing w:val="0"/>
          <w:sz w:val="24"/>
          <w:szCs w:val="24"/>
        </w:rPr>
        <w:t xml:space="preserve">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taxonom</w:t>
      </w:r>
      <w:r>
        <w:rPr>
          <w:b w:val="false"/>
          <w:i w:val="false"/>
          <w:iCs w:val="false"/>
          <w:caps w:val="false"/>
          <w:smallCaps w:val="false"/>
          <w:spacing w:val="0"/>
        </w:rPr>
        <w:t>ical</w:t>
      </w:r>
      <w:r>
        <w:rPr>
          <w:b w:val="false"/>
          <w:i w:val="false"/>
          <w:iCs w:val="false"/>
          <w:caps w:val="false"/>
          <w:smallCaps w:val="false"/>
          <w:spacing w:val="0"/>
        </w:rPr>
        <w:t xml:space="preserve"> classification </w:t>
      </w:r>
      <w:r>
        <w:rPr>
          <w:b w:val="false"/>
          <w:i w:val="false"/>
          <w:iCs w:val="false"/>
          <w:caps w:val="false"/>
          <w:smallCaps w:val="false"/>
          <w:spacing w:val="0"/>
        </w:rPr>
        <w:t xml:space="preserve">as the eldest sister in </w:t>
      </w:r>
      <w:r>
        <w:rPr>
          <w:b w:val="false"/>
          <w:i/>
          <w:iCs/>
          <w:caps w:val="false"/>
          <w:smallCaps w:val="false"/>
          <w:spacing w:val="0"/>
        </w:rPr>
        <w:t>Prasinophyta</w:t>
      </w:r>
      <w:r>
        <w:rPr>
          <w:b w:val="false"/>
          <w:i w:val="false"/>
          <w:iCs w:val="false"/>
          <w:caps w:val="false"/>
          <w:smallCaps w:val="false"/>
          <w:spacing w:val="0"/>
        </w:rPr>
        <w:t xml:space="preserve"> makes</w:t>
      </w:r>
      <w:r>
        <w:rPr>
          <w:b w:val="false"/>
          <w:i w:val="false"/>
          <w:iCs w:val="false"/>
          <w:caps w:val="false"/>
          <w:smallCaps w:val="false"/>
          <w:spacing w:val="0"/>
        </w:rPr>
        <w:t xml:space="preserve"> it an ideal such organism </w:t>
      </w:r>
      <w:r>
        <w:rPr>
          <w:b w:val="false"/>
          <w:i w:val="false"/>
          <w:iCs w:val="false"/>
          <w:caps w:val="false"/>
          <w:smallCaps w:val="false"/>
          <w:spacing w:val="0"/>
        </w:rPr>
        <w:t xml:space="preserve"> </w:t>
      </w:r>
      <w:r>
        <w:rPr>
          <w:b w:val="false"/>
          <w:i w:val="false"/>
          <w:iCs w:val="false"/>
          <w:caps w:val="false"/>
          <w:smallCaps w:val="false"/>
          <w:spacing w:val="0"/>
        </w:rPr>
        <w:t>potentially</w:t>
      </w:r>
      <w:r>
        <w:rPr>
          <w:b w:val="false"/>
          <w:i w:val="false"/>
          <w:iCs w:val="false"/>
          <w:caps w:val="false"/>
          <w:smallCaps w:val="false"/>
          <w:spacing w:val="0"/>
        </w:rPr>
        <w:t xml:space="preserve"> representing the</w:t>
      </w:r>
      <w:r>
        <w:rPr>
          <w:b w:val="false"/>
          <w:i w:val="false"/>
          <w:iCs w:val="false"/>
          <w:caps w:val="false"/>
          <w:smallCaps w:val="false"/>
          <w:spacing w:val="0"/>
        </w:rPr>
        <w:t xml:space="preserve"> green lineage </w:t>
      </w:r>
      <w:r>
        <w:rPr>
          <w:b w:val="false"/>
          <w:i w:val="false"/>
          <w:iCs w:val="false"/>
          <w:caps w:val="false"/>
          <w:smallCaps w:val="false"/>
          <w:spacing w:val="0"/>
        </w:rPr>
        <w:t xml:space="preserve">eldest </w:t>
      </w:r>
      <w:r>
        <w:rPr>
          <w:b w:val="false"/>
          <w:i w:val="false"/>
          <w:iCs w:val="false"/>
          <w:caps w:val="false"/>
          <w:smallCaps w:val="false"/>
          <w:spacing w:val="0"/>
        </w:rPr>
        <w:t xml:space="preserve">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Therefore, </w:t>
      </w:r>
      <w:r>
        <w:rPr>
          <w:b w:val="false"/>
          <w:i/>
          <w:iCs/>
          <w:caps w:val="false"/>
          <w:smallCaps w:val="false"/>
          <w:spacing w:val="0"/>
        </w:rPr>
        <w:t>Ostreococcus tauri</w:t>
      </w:r>
      <w:r>
        <w:rPr>
          <w:b w:val="false"/>
          <w:i w:val="false"/>
          <w:iCs w:val="false"/>
          <w:caps w:val="false"/>
          <w:smallCaps w:val="false"/>
          <w:spacing w:val="0"/>
        </w:rPr>
        <w:t xml:space="preserve"> molecular systems could be considered as representative of the fundamental systems in the green lineage </w:t>
      </w:r>
      <w:r>
        <w:rPr>
          <w:b w:val="false"/>
          <w:i w:val="false"/>
          <w:iCs w:val="false"/>
          <w:caps w:val="false"/>
          <w:smallCaps w:val="false"/>
          <w:spacing w:val="0"/>
        </w:rPr>
        <w:t xml:space="preserve">and the knowledge gained </w:t>
      </w:r>
      <w:r>
        <w:rPr>
          <w:b w:val="false"/>
          <w:i w:val="false"/>
          <w:iCs w:val="false"/>
          <w:caps w:val="false"/>
          <w:smallCaps w:val="false"/>
          <w:spacing w:val="0"/>
        </w:rPr>
        <w:t xml:space="preserve">from them </w:t>
      </w:r>
      <w:r>
        <w:rPr>
          <w:b w:val="false"/>
          <w:i w:val="false"/>
          <w:iCs w:val="false"/>
          <w:caps w:val="false"/>
          <w:smallCaps w:val="false"/>
          <w:spacing w:val="0"/>
        </w:rPr>
        <w:t xml:space="preserve"> </w:t>
      </w:r>
      <w:r>
        <w:rPr>
          <w:b w:val="false"/>
          <w:i w:val="false"/>
          <w:iCs w:val="false"/>
          <w:caps w:val="false"/>
          <w:smallCaps w:val="false"/>
          <w:spacing w:val="0"/>
        </w:rPr>
        <w:t xml:space="preserve">could </w:t>
      </w:r>
      <w:r>
        <w:rPr>
          <w:b w:val="false"/>
          <w:i w:val="false"/>
          <w:iCs w:val="false"/>
          <w:caps w:val="false"/>
          <w:smallCaps w:val="false"/>
          <w:spacing w:val="0"/>
        </w:rPr>
        <w:t xml:space="preserve">be </w:t>
      </w:r>
      <w:r>
        <w:rPr>
          <w:b w:val="false"/>
          <w:i w:val="false"/>
          <w:iCs w:val="false"/>
          <w:caps w:val="false"/>
          <w:smallCaps w:val="false"/>
          <w:spacing w:val="0"/>
        </w:rPr>
        <w:t xml:space="preserve">somehow </w:t>
      </w:r>
      <w:r>
        <w:rPr>
          <w:b w:val="false"/>
          <w:i w:val="false"/>
          <w:iCs w:val="false"/>
          <w:caps w:val="false"/>
          <w:smallCaps w:val="false"/>
          <w:spacing w:val="0"/>
        </w:rPr>
        <w:t xml:space="preserve">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 xml:space="preserve">Also </w:t>
      </w:r>
      <w:r>
        <w:rPr>
          <w:b w:val="false"/>
          <w:i w:val="false"/>
          <w:iCs w:val="false"/>
          <w:caps w:val="false"/>
          <w:smallCaps w:val="false"/>
          <w:spacing w:val="0"/>
        </w:rPr>
        <w:t>very relevant to this thesis</w:t>
      </w:r>
      <w:r>
        <w:rPr>
          <w:b w:val="false"/>
          <w:i w:val="false"/>
          <w:iCs w:val="false"/>
          <w:caps w:val="false"/>
          <w:smallCaps w:val="false"/>
          <w:spacing w:val="0"/>
        </w:rPr>
        <w:t xml:space="preserve">, </w:t>
      </w:r>
      <w:r>
        <w:rPr>
          <w:b w:val="false"/>
          <w:i w:val="false"/>
          <w:iCs w:val="false"/>
          <w:caps w:val="false"/>
          <w:smallCaps w:val="false"/>
          <w:spacing w:val="0"/>
        </w:rPr>
        <w:t xml:space="preserve">research </w:t>
      </w:r>
      <w:r>
        <w:rPr>
          <w:b w:val="false"/>
          <w:i w:val="false"/>
          <w:iCs w:val="false"/>
          <w:caps w:val="false"/>
          <w:smallCaps w:val="false"/>
          <w:spacing w:val="0"/>
        </w:rPr>
        <w:t xml:space="preserve"> in </w:t>
      </w:r>
      <w:r>
        <w:rPr>
          <w:b w:val="false"/>
          <w:i w:val="false"/>
          <w:iCs w:val="false"/>
          <w:caps w:val="false"/>
          <w:smallCaps w:val="false"/>
          <w:spacing w:val="0"/>
        </w:rPr>
        <w:t xml:space="preserve">Molecular </w:t>
      </w:r>
      <w:r>
        <w:rPr>
          <w:b w:val="false"/>
          <w:i w:val="false"/>
          <w:iCs w:val="false"/>
          <w:caps w:val="false"/>
          <w:smallCaps w:val="false"/>
          <w:spacing w:val="0"/>
        </w:rPr>
        <w:t xml:space="preserve">Systems Biology often </w:t>
      </w:r>
      <w:r>
        <w:rPr>
          <w:b w:val="false"/>
          <w:i w:val="false"/>
          <w:iCs w:val="false"/>
          <w:caps w:val="false"/>
          <w:smallCaps w:val="false"/>
          <w:spacing w:val="0"/>
        </w:rPr>
        <w:t xml:space="preserve">faces challenges </w:t>
      </w:r>
      <w:r>
        <w:rPr>
          <w:b w:val="false"/>
          <w:i w:val="false"/>
          <w:iCs w:val="false"/>
          <w:caps w:val="false"/>
          <w:smallCaps w:val="false"/>
          <w:spacing w:val="0"/>
        </w:rPr>
        <w:t xml:space="preserve"> </w:t>
      </w:r>
      <w:r>
        <w:rPr>
          <w:b w:val="false"/>
          <w:i w:val="false"/>
          <w:iCs w:val="false"/>
          <w:caps w:val="false"/>
          <w:smallCaps w:val="false"/>
          <w:spacing w:val="0"/>
        </w:rPr>
        <w:t xml:space="preserve">produced by the </w:t>
      </w:r>
      <w:r>
        <w:rPr>
          <w:b w:val="false"/>
          <w:i w:val="false"/>
          <w:iCs w:val="false"/>
          <w:caps w:val="false"/>
          <w:smallCaps w:val="false"/>
          <w:spacing w:val="0"/>
        </w:rPr>
        <w:t>complex</w:t>
      </w:r>
      <w:r>
        <w:rPr>
          <w:b w:val="false"/>
          <w:i w:val="false"/>
          <w:iCs w:val="false"/>
          <w:caps w:val="false"/>
          <w:smallCaps w:val="false"/>
          <w:spacing w:val="0"/>
        </w:rPr>
        <w:t>ity of the model</w:t>
      </w:r>
      <w:r>
        <w:rPr>
          <w:b w:val="false"/>
          <w:i w:val="false"/>
          <w:iCs w:val="false"/>
          <w:caps w:val="false"/>
          <w:smallCaps w:val="false"/>
          <w:spacing w:val="0"/>
        </w:rPr>
        <w:t xml:space="preserve"> organisms </w:t>
      </w:r>
      <w:r>
        <w:rPr>
          <w:b w:val="false"/>
          <w:i w:val="false"/>
          <w:iCs w:val="false"/>
          <w:caps w:val="false"/>
          <w:smallCaps w:val="false"/>
          <w:spacing w:val="0"/>
        </w:rPr>
        <w:t xml:space="preserve">used in the corresponding field and the high economical and computational costs associated to the generation and analysis of </w:t>
      </w:r>
      <w:r>
        <w:rPr>
          <w:b w:val="false"/>
          <w:i w:val="false"/>
          <w:iCs w:val="false"/>
          <w:caps w:val="false"/>
          <w:smallCaps w:val="false"/>
          <w:spacing w:val="0"/>
        </w:rPr>
        <w:t>the</w:t>
      </w:r>
      <w:r>
        <w:rPr>
          <w:b w:val="false"/>
          <w:i w:val="false"/>
          <w:iCs w:val="false"/>
          <w:caps w:val="false"/>
          <w:smallCaps w:val="false"/>
          <w:spacing w:val="0"/>
        </w:rPr>
        <w:t xml:space="preserve"> necessary </w:t>
      </w:r>
      <w:r>
        <w:rPr>
          <w:b w:val="false"/>
          <w:i w:val="false"/>
          <w:iCs w:val="false"/>
          <w:caps w:val="false"/>
          <w:smallCaps w:val="false"/>
          <w:spacing w:val="0"/>
        </w:rPr>
        <w:t xml:space="preserve">massive </w:t>
      </w:r>
      <w:r>
        <w:rPr>
          <w:b w:val="false"/>
          <w:i w:val="false"/>
          <w:iCs w:val="false"/>
          <w:caps w:val="false"/>
          <w:smallCaps w:val="false"/>
          <w:spacing w:val="0"/>
        </w:rPr>
        <w:t xml:space="preserve">amounts of omics </w:t>
      </w:r>
      <w:r>
        <w:rPr>
          <w:b w:val="false"/>
          <w:i w:val="false"/>
          <w:iCs w:val="false"/>
          <w:caps w:val="false"/>
          <w:smallCaps w:val="false"/>
          <w:spacing w:val="0"/>
        </w:rPr>
        <w:t xml:space="preserve">data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In this respect, due its genomic simple features Ostreococcus tauri is an ideal model organism in Molecular Systems Biology when </w:t>
      </w:r>
      <w:r>
        <w:rPr>
          <w:b w:val="false"/>
          <w:i w:val="false"/>
          <w:iCs w:val="false"/>
          <w:caps w:val="false"/>
          <w:smallCaps w:val="false"/>
          <w:spacing w:val="0"/>
        </w:rPr>
        <w:t xml:space="preserve">compared with </w:t>
      </w:r>
      <w:r>
        <w:rPr>
          <w:b w:val="false"/>
          <w:i w:val="false"/>
          <w:iCs w:val="false"/>
          <w:caps w:val="false"/>
          <w:smallCaps w:val="false"/>
          <w:spacing w:val="0"/>
        </w:rPr>
        <w:t>other models in the green lineage such as Arabdiopsis thaliana and Chlamydomonas reinhardtii, Table 1</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los Reyes, Romero-Campero, Ruiz, Romero, &amp; Valverde, 2017; Derelle et al., 2006; Krumholz et al., 2012; Le Bihan et al., 2011a; Lelandais et al., 2016)</w:t>
      </w:r>
      <w:r>
        <w:rPr>
          <w:b w:val="false"/>
          <w:i w:val="false"/>
          <w:iCs w:val="false"/>
          <w:caps w:val="false"/>
          <w:smallCaps w:val="false"/>
          <w:spacing w:val="0"/>
        </w:rPr>
        <w:t xml:space="preserve">⁠. </w:t>
      </w:r>
      <w:r>
        <w:rPr>
          <w:b w:val="false"/>
          <w:i w:val="false"/>
          <w:iCs w:val="false"/>
          <w:caps w:val="false"/>
          <w:smallCaps w:val="false"/>
          <w:spacing w:val="0"/>
        </w:rPr>
        <w:t>Indeed, in this thesis,</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w:t>
      </w:r>
      <w:r>
        <w:rPr>
          <w:b w:val="false"/>
          <w:i w:val="false"/>
          <w:iCs w:val="false"/>
          <w:caps w:val="false"/>
          <w:smallCaps w:val="false"/>
          <w:spacing w:val="0"/>
        </w:rPr>
        <w:t xml:space="preserve">has </w:t>
      </w:r>
      <w:r>
        <w:rPr>
          <w:b w:val="false"/>
          <w:i w:val="false"/>
          <w:iCs w:val="false"/>
          <w:caps w:val="false"/>
          <w:smallCaps w:val="false"/>
          <w:spacing w:val="0"/>
        </w:rPr>
        <w:t>allow</w:t>
      </w:r>
      <w:r>
        <w:rPr>
          <w:b w:val="false"/>
          <w:i w:val="false"/>
          <w:iCs w:val="false"/>
          <w:caps w:val="false"/>
          <w:smallCaps w:val="false"/>
          <w:spacing w:val="0"/>
        </w:rPr>
        <w:t xml:space="preserve">ed us </w:t>
      </w:r>
      <w:r>
        <w:rPr>
          <w:b w:val="false"/>
          <w:i w:val="false"/>
          <w:iCs w:val="false"/>
          <w:caps w:val="false"/>
          <w:smallCaps w:val="false"/>
          <w:spacing w:val="0"/>
        </w:rPr>
        <w:t xml:space="preserve">to generate, analyze and interpret massive </w:t>
      </w:r>
      <w:r>
        <w:rPr>
          <w:b w:val="false"/>
          <w:i w:val="false"/>
          <w:iCs w:val="false"/>
          <w:caps w:val="false"/>
          <w:smallCaps w:val="false"/>
          <w:spacing w:val="0"/>
        </w:rPr>
        <w:t xml:space="preserve">multiomic and physiological </w:t>
      </w:r>
      <w:r>
        <w:rPr>
          <w:b w:val="false"/>
          <w:i w:val="false"/>
          <w:iCs w:val="false"/>
          <w:caps w:val="false"/>
          <w:smallCaps w:val="false"/>
          <w:spacing w:val="0"/>
        </w:rPr>
        <w:t xml:space="preserve">data </w:t>
      </w:r>
      <w:r>
        <w:rPr>
          <w:b w:val="false"/>
          <w:i w:val="false"/>
          <w:iCs w:val="false"/>
          <w:caps w:val="false"/>
          <w:smallCaps w:val="false"/>
          <w:spacing w:val="0"/>
        </w:rPr>
        <w:t xml:space="preserve">to characterize responses to seasonal variations of diurnal cycles in potentially fundamental systems in the green lineage. </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M.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b/>
          <w:b/>
          <w:bCs/>
        </w:rPr>
      </w:pPr>
      <w:bookmarkStart w:id="13" w:name="__RefHeading___Toc134155_215731975"/>
      <w:bookmarkEnd w:id="13"/>
      <w:r>
        <w:rPr>
          <w:b/>
          <w:bCs/>
        </w:rPr>
        <w:t xml:space="preserve">Molecular </w:t>
      </w:r>
      <w:r>
        <w:rPr>
          <w:b/>
          <w:bCs/>
        </w:rPr>
        <w:t>Systems Biology</w:t>
      </w:r>
    </w:p>
    <w:p>
      <w:pPr>
        <w:pStyle w:val="Cuerpodetexto"/>
        <w:rPr>
          <w:rFonts w:ascii="Liberation Sans" w:hAnsi="Liberation Sans"/>
        </w:rPr>
      </w:pP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tailgeneralizations</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both"/>
        <w:rPr/>
      </w:pPr>
      <w:r>
        <w:rPr/>
        <w:t xml:space="preserve">After touching different parts of the animal, one of the </w:t>
      </w:r>
      <w:r>
        <w:rPr/>
        <w:t xml:space="preserve">blind </w:t>
      </w:r>
      <w:r>
        <w:rPr/>
        <w:t>wise men</w:t>
      </w:r>
      <w:r>
        <w:rPr/>
        <w:t xml:space="preserve"> concluded that the elephant was like a snake, he was touching only the </w:t>
      </w:r>
      <w:r>
        <w:rPr/>
        <w:t xml:space="preserve">trunk of the </w:t>
      </w:r>
      <w:r>
        <w:rPr/>
        <w:t xml:space="preserve">elephant. </w:t>
      </w:r>
      <w:r>
        <w:rPr/>
        <w:t>A</w:t>
      </w:r>
      <w:r>
        <w:rPr/>
        <w:t xml:space="preserve">nother one concluded that it was like a fan since he was only touching </w:t>
      </w:r>
      <w:r>
        <w:rPr/>
        <w:t>the</w:t>
      </w:r>
      <w:r>
        <w:rPr/>
        <w:t xml:space="preserve"> </w:t>
      </w:r>
      <w:r>
        <w:rPr/>
        <w:t xml:space="preserve">ear of the </w:t>
      </w:r>
      <w:r>
        <w:rPr/>
        <w:t>animal</w:t>
      </w:r>
      <w:r>
        <w:rPr/>
        <w:t xml:space="preserve">, and so on </w:t>
      </w:r>
      <w:r>
        <w:rPr/>
        <w:t>with the other blind wise men</w:t>
      </w:r>
      <w:r>
        <w:rPr/>
        <w:t xml:space="preserve">. Each </w:t>
      </w:r>
      <w:r>
        <w:rPr/>
        <w:t xml:space="preserve">one </w:t>
      </w:r>
      <w:r>
        <w:rPr/>
        <w:t>of them w</w:t>
      </w:r>
      <w:r>
        <w:rPr/>
        <w:t>as</w:t>
      </w:r>
      <w:r>
        <w:rPr/>
        <w:t xml:space="preserve"> </w:t>
      </w:r>
      <w:r>
        <w:rPr/>
        <w:t xml:space="preserve">confident </w:t>
      </w:r>
      <w:r>
        <w:rPr/>
        <w:t xml:space="preserve">about </w:t>
      </w:r>
      <w:r>
        <w:rPr/>
        <w:t>his</w:t>
      </w:r>
      <w:r>
        <w:rPr/>
        <w:t xml:space="preserve"> </w:t>
      </w:r>
      <w:r>
        <w:rPr/>
        <w:t xml:space="preserve">individual </w:t>
      </w:r>
      <w:r>
        <w:rPr/>
        <w:t>finding</w:t>
      </w:r>
      <w:r>
        <w:rPr/>
        <w:t>s</w:t>
      </w:r>
      <w:r>
        <w:rPr/>
        <w:t xml:space="preserve"> </w:t>
      </w:r>
      <w:r>
        <w:rPr/>
        <w:t>and</w:t>
      </w:r>
      <w:r>
        <w:rPr/>
        <w:t xml:space="preserve"> reaching an agreement </w:t>
      </w:r>
      <w:r>
        <w:rPr/>
        <w:t xml:space="preserve">between them </w:t>
      </w:r>
      <w:r>
        <w:rPr/>
        <w:t xml:space="preserve">was impossible. </w:t>
      </w:r>
      <w:r>
        <w:rPr/>
        <w:t>The subject of study was so massive that they individually were only able to collect information from very specific regions that were treated as independent and contradictory truths instead of considering them as complementary parts of a whole.</w:t>
      </w:r>
    </w:p>
    <w:p>
      <w:pPr>
        <w:pStyle w:val="Cuerpodetexto"/>
        <w:rPr>
          <w:rFonts w:ascii="Liberation Sans" w:hAnsi="Liberation Sans"/>
        </w:rPr>
      </w:pPr>
      <w:r>
        <w:rPr/>
        <w:t xml:space="preserve">Until recently, </w:t>
      </w:r>
      <w:r>
        <w:rPr/>
        <w:t xml:space="preserve">studies </w:t>
      </w:r>
      <w:r>
        <w:rPr/>
        <w:t xml:space="preserve">producing </w:t>
      </w:r>
      <w:r>
        <w:rPr/>
        <w:t>holistic view</w:t>
      </w:r>
      <w:r>
        <w:rPr/>
        <w:t>s</w:t>
      </w:r>
      <w:r>
        <w:rPr/>
        <w:t xml:space="preserve"> of </w:t>
      </w:r>
      <w:r>
        <w:rPr/>
        <w:t>living</w:t>
      </w:r>
      <w:r>
        <w:rPr/>
        <w:t xml:space="preserve"> </w:t>
      </w:r>
      <w:r>
        <w:rPr/>
        <w:t>organisms were</w:t>
      </w:r>
      <w:r>
        <w:rPr/>
        <w:t xml:space="preserve"> impossible to </w:t>
      </w:r>
      <w:r>
        <w:rPr/>
        <w:t>carry out</w:t>
      </w:r>
      <w:r>
        <w:rPr/>
        <w:t xml:space="preserve"> due to </w:t>
      </w:r>
      <w:r>
        <w:rPr/>
        <w:t>the</w:t>
      </w:r>
      <w:r>
        <w:rPr/>
        <w:t xml:space="preserve"> lack of </w:t>
      </w:r>
      <w:r>
        <w:rPr/>
        <w:t xml:space="preserve">suitable </w:t>
      </w:r>
      <w:r>
        <w:rPr/>
        <w:t xml:space="preserve">technologies. </w:t>
      </w:r>
      <w:r>
        <w:rPr/>
        <w:t>T</w:t>
      </w:r>
      <w:r>
        <w:rPr/>
        <w:t xml:space="preserve">he development of </w:t>
      </w:r>
      <w:r>
        <w:rPr/>
        <w:t xml:space="preserve">omics technologies together with </w:t>
      </w:r>
      <w:r>
        <w:rPr/>
        <w:t xml:space="preserve">advances </w:t>
      </w:r>
      <w:r>
        <w:rPr/>
        <w:t>in</w:t>
      </w:r>
      <w:r>
        <w:rPr/>
        <w:t xml:space="preserve"> computational science </w:t>
      </w:r>
      <w:r>
        <w:rPr/>
        <w:t>and</w:t>
      </w:r>
      <w:r>
        <w:rPr/>
        <w:t xml:space="preserve"> artificial intelligence </w:t>
      </w:r>
      <w:r>
        <w:rPr/>
        <w:t>ha</w:t>
      </w:r>
      <w:r>
        <w:rPr/>
        <w:t>ve</w:t>
      </w:r>
      <w:r>
        <w:rPr/>
        <w:t xml:space="preserve"> made possible such systemic approaches </w:t>
      </w:r>
      <w:r>
        <w:rPr/>
        <w:t>in biology</w:t>
      </w:r>
      <w:r>
        <w:rPr/>
        <w:t xml:space="preserve"> </w:t>
      </w:r>
      <w:r>
        <w:rPr>
          <w:position w:val="0"/>
          <w:sz w:val="24"/>
          <w:vertAlign w:val="baseline"/>
        </w:rPr>
        <w:t>(Ideker et al., 2001; Karahalil, 2016; Veenstra, 2021; Weckwerth, 2011)</w:t>
      </w:r>
      <w:r>
        <w:rPr/>
        <w:t>⁠.</w:t>
      </w:r>
    </w:p>
    <w:p>
      <w:pPr>
        <w:pStyle w:val="Cuerpodetexto"/>
        <w:rPr>
          <w:rFonts w:ascii="Liberation Sans" w:hAnsi="Liberation Sans"/>
        </w:rPr>
      </w:pPr>
      <w:r>
        <w:rPr/>
        <w:t>In the last 50 years, sequencing methods have exponentially improved.</w:t>
      </w:r>
      <w:r>
        <w:rPr/>
        <w:t xml:space="preserve"> </w:t>
      </w:r>
      <w:r>
        <w:rPr/>
        <w:t>First generation DNA sequencing methods were developed a</w:t>
      </w:r>
      <w:r>
        <w:rPr/>
        <w:t>round</w:t>
      </w:r>
      <w:r>
        <w:rPr/>
        <w:t xml:space="preserve"> 45 years ago </w:t>
      </w:r>
      <w:r>
        <w:rPr/>
        <w:t>shortly anticipating the development of</w:t>
      </w:r>
      <w:r>
        <w:rPr/>
        <w:t xml:space="preserve"> one of the biggest international </w:t>
      </w:r>
      <w:r>
        <w:rPr/>
        <w:t xml:space="preserve">research </w:t>
      </w:r>
      <w:r>
        <w:rPr/>
        <w:t xml:space="preserve">projects </w:t>
      </w:r>
      <w:r>
        <w:rPr/>
        <w:t>in History</w:t>
      </w:r>
      <w:r>
        <w:rPr/>
        <w:t xml:space="preserve">, the Human Genome Project, </w:t>
      </w:r>
      <w:r>
        <w:rPr/>
        <w:t xml:space="preserve">which </w:t>
      </w:r>
      <w:r>
        <w:rPr/>
        <w:t xml:space="preserve">started </w:t>
      </w:r>
      <w:r>
        <w:rPr/>
        <w:t xml:space="preserve">about </w:t>
      </w:r>
      <w:r>
        <w:rPr/>
        <w:t xml:space="preserve">20 years ago </w:t>
      </w:r>
      <w:r>
        <w:rPr>
          <w:position w:val="0"/>
          <w:sz w:val="24"/>
          <w:vertAlign w:val="baseline"/>
        </w:rPr>
        <w:t>(Ideker et al., 2001; Veenstra, 2021)</w:t>
      </w:r>
      <w:r>
        <w:rPr/>
        <w:t xml:space="preserve">⁠. In this project an extremely ambitious </w:t>
      </w:r>
      <w:r>
        <w:rPr/>
        <w:t>goal</w:t>
      </w:r>
      <w:r>
        <w:rPr/>
        <w:t xml:space="preserve"> was pursued, t</w:t>
      </w:r>
      <w:r>
        <w:rPr/>
        <w:t>he</w:t>
      </w:r>
      <w:r>
        <w:rPr/>
        <w:t xml:space="preserve"> sequenc</w:t>
      </w:r>
      <w:r>
        <w:rPr/>
        <w:t>ing</w:t>
      </w:r>
      <w:r>
        <w:rPr/>
        <w:t xml:space="preserve"> </w:t>
      </w:r>
      <w:r>
        <w:rPr/>
        <w:t>of</w:t>
      </w:r>
      <w:r>
        <w:rPr/>
        <w:t xml:space="preserve"> the </w:t>
      </w:r>
      <w:r>
        <w:rPr/>
        <w:t>w</w:t>
      </w:r>
      <w:r>
        <w:rPr/>
        <w:t xml:space="preserve">hole human genome. However </w:t>
      </w:r>
      <w:r>
        <w:rPr/>
        <w:t>ambitious</w:t>
      </w:r>
      <w:r>
        <w:rPr/>
        <w:t xml:space="preserve">, its impact in </w:t>
      </w:r>
      <w:r>
        <w:rPr/>
        <w:t>S</w:t>
      </w:r>
      <w:r>
        <w:rPr/>
        <w:t xml:space="preserve">cience </w:t>
      </w:r>
      <w:r>
        <w:rPr/>
        <w:t xml:space="preserve">was beyond expected </w:t>
      </w:r>
      <w:r>
        <w:rPr/>
        <w:t>transcend</w:t>
      </w:r>
      <w:r>
        <w:rPr/>
        <w:t>ing the initial</w:t>
      </w:r>
      <w:r>
        <w:rPr/>
        <w:t xml:space="preserve"> </w:t>
      </w:r>
      <w:r>
        <w:rPr/>
        <w:t>purpose</w:t>
      </w:r>
      <w:r>
        <w:rPr/>
        <w:t xml:space="preserve">. Different groups cooperated all over the world to sequence the complete human genome </w:t>
      </w:r>
      <w:r>
        <w:rPr/>
        <w:t xml:space="preserve">which promoted the development of </w:t>
      </w:r>
      <w:r>
        <w:rPr/>
        <w:t xml:space="preserve">new sequencing methods in order to make the process easier and cheaper. </w:t>
      </w:r>
      <w:r>
        <w:rPr/>
        <w:t>These  methods</w:t>
      </w:r>
      <w:r>
        <w:rPr/>
        <w:t xml:space="preserve"> are now applicable to study the molecular systems codified in the genome of living organism </w:t>
      </w:r>
      <w:r>
        <w:rPr/>
        <w:t>s</w:t>
      </w:r>
      <w:r>
        <w:rPr/>
        <w:t>pa</w:t>
      </w:r>
      <w:r>
        <w:rPr/>
        <w:t>n</w:t>
      </w:r>
      <w:r>
        <w:rPr/>
        <w:t>ning the entire tree of Life</w:t>
      </w:r>
      <w:r>
        <w:rPr/>
        <w:t xml:space="preserve"> </w:t>
      </w:r>
      <w:r>
        <w:rPr>
          <w:position w:val="0"/>
          <w:sz w:val="24"/>
          <w:vertAlign w:val="baseline"/>
        </w:rPr>
        <w:t>(Abascal et al., 2020)</w:t>
      </w:r>
      <w:r>
        <w:rPr/>
        <w:t xml:space="preserve">⁠. </w:t>
      </w:r>
    </w:p>
    <w:p>
      <w:pPr>
        <w:pStyle w:val="Cuerpodetexto"/>
        <w:rPr>
          <w:rFonts w:ascii="Liberation Sans" w:hAnsi="Liberation Sans"/>
        </w:rPr>
      </w:pPr>
      <w:r>
        <w:rPr>
          <w:b w:val="false"/>
          <w:i w:val="false"/>
          <w:caps w:val="false"/>
          <w:smallCaps w:val="false"/>
          <w:spacing w:val="0"/>
          <w:sz w:val="24"/>
          <w:szCs w:val="24"/>
        </w:rPr>
        <w:t xml:space="preserve">During the Human Genome Project, 13 years were needed to sequence a single complete human genome and the overall costs were 2.7 billion dollars. Currently, with the emergence of </w:t>
      </w:r>
      <w:r>
        <w:rPr>
          <w:b w:val="false"/>
          <w:i w:val="false"/>
          <w:caps w:val="false"/>
          <w:smallCaps w:val="false"/>
          <w:spacing w:val="0"/>
          <w:sz w:val="24"/>
          <w:szCs w:val="24"/>
        </w:rPr>
        <w:t>N</w:t>
      </w:r>
      <w:r>
        <w:rPr>
          <w:b w:val="false"/>
          <w:i w:val="false"/>
          <w:caps w:val="false"/>
          <w:smallCaps w:val="false"/>
          <w:spacing w:val="0"/>
          <w:sz w:val="24"/>
          <w:szCs w:val="24"/>
        </w:rPr>
        <w:t xml:space="preserve">ext </w:t>
      </w:r>
      <w:r>
        <w:rPr>
          <w:b w:val="false"/>
          <w:i w:val="false"/>
          <w:caps w:val="false"/>
          <w:smallCaps w:val="false"/>
          <w:spacing w:val="0"/>
          <w:sz w:val="24"/>
          <w:szCs w:val="24"/>
        </w:rPr>
        <w:t>G</w:t>
      </w:r>
      <w:r>
        <w:rPr>
          <w:b w:val="false"/>
          <w:i w:val="false"/>
          <w:caps w:val="false"/>
          <w:smallCaps w:val="false"/>
          <w:spacing w:val="0"/>
          <w:sz w:val="24"/>
          <w:szCs w:val="24"/>
        </w:rPr>
        <w:t xml:space="preserve">eneration </w:t>
      </w:r>
      <w:r>
        <w:rPr>
          <w:b w:val="false"/>
          <w:i w:val="false"/>
          <w:caps w:val="false"/>
          <w:smallCaps w:val="false"/>
          <w:spacing w:val="0"/>
          <w:sz w:val="24"/>
          <w:szCs w:val="24"/>
        </w:rPr>
        <w:t>S</w:t>
      </w:r>
      <w:r>
        <w:rPr>
          <w:b w:val="false"/>
          <w:i w:val="false"/>
          <w:caps w:val="false"/>
          <w:smallCaps w:val="false"/>
          <w:spacing w:val="0"/>
          <w:sz w:val="24"/>
          <w:szCs w:val="24"/>
        </w:rPr>
        <w:t xml:space="preserve">equencing </w:t>
      </w:r>
      <w:r>
        <w:rPr>
          <w:b w:val="false"/>
          <w:i w:val="false"/>
          <w:caps w:val="false"/>
          <w:smallCaps w:val="false"/>
          <w:spacing w:val="0"/>
          <w:sz w:val="24"/>
          <w:szCs w:val="24"/>
        </w:rPr>
        <w:t xml:space="preserve">(NGS) </w:t>
      </w:r>
      <w:r>
        <w:rPr>
          <w:b w:val="false"/>
          <w:i w:val="false"/>
          <w:caps w:val="false"/>
          <w:smallCaps w:val="false"/>
          <w:spacing w:val="0"/>
          <w:sz w:val="24"/>
          <w:szCs w:val="24"/>
        </w:rPr>
        <w:t>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Ultimately, </w:t>
      </w:r>
      <w:r>
        <w:rPr>
          <w:b w:val="false"/>
          <w:i w:val="false"/>
          <w:caps w:val="false"/>
          <w:smallCaps w:val="false"/>
          <w:spacing w:val="0"/>
          <w:sz w:val="24"/>
          <w:szCs w:val="24"/>
        </w:rPr>
        <w:t xml:space="preserve">these methods has </w:t>
      </w:r>
      <w:r>
        <w:rPr>
          <w:b w:val="false"/>
          <w:i w:val="false"/>
          <w:caps w:val="false"/>
          <w:smallCaps w:val="false"/>
          <w:spacing w:val="0"/>
          <w:sz w:val="24"/>
          <w:szCs w:val="24"/>
        </w:rPr>
        <w:t>changed how scien</w:t>
      </w:r>
      <w:r>
        <w:rPr>
          <w:b w:val="false"/>
          <w:i w:val="false"/>
          <w:caps w:val="false"/>
          <w:smallCaps w:val="false"/>
          <w:spacing w:val="0"/>
          <w:sz w:val="24"/>
          <w:szCs w:val="24"/>
        </w:rPr>
        <w:t xml:space="preserve">tific projects are </w:t>
      </w:r>
      <w:r>
        <w:rPr>
          <w:b w:val="false"/>
          <w:i w:val="false"/>
          <w:caps w:val="false"/>
          <w:smallCaps w:val="false"/>
          <w:spacing w:val="0"/>
          <w:sz w:val="24"/>
          <w:szCs w:val="24"/>
        </w:rPr>
        <w:t xml:space="preserve"> approached </w:t>
      </w:r>
      <w:r>
        <w:rPr>
          <w:b w:val="false"/>
          <w:i w:val="false"/>
          <w:caps w:val="false"/>
          <w:smallCaps w:val="false"/>
          <w:spacing w:val="0"/>
          <w:sz w:val="24"/>
          <w:szCs w:val="24"/>
        </w:rPr>
        <w:t>in biology</w:t>
      </w:r>
      <w:r>
        <w:rPr>
          <w:b w:val="false"/>
          <w:i w:val="false"/>
          <w:caps w:val="false"/>
          <w:smallCaps w:val="false"/>
          <w:spacing w:val="0"/>
          <w:sz w:val="24"/>
          <w:szCs w:val="24"/>
        </w:rPr>
        <w:t xml:space="preserve">. </w:t>
      </w:r>
    </w:p>
    <w:p>
      <w:pPr>
        <w:pStyle w:val="Cuerpodetexto"/>
        <w:rPr>
          <w:rFonts w:ascii="Liberation Sans" w:hAnsi="Liberation Sans"/>
        </w:rPr>
      </w:pPr>
      <w:r>
        <w:rPr/>
        <w:t xml:space="preserve">These </w:t>
      </w:r>
      <w:r>
        <w:rPr/>
        <w:t>new approaches</w:t>
      </w:r>
      <w:r>
        <w:rPr/>
        <w:t xml:space="preserve"> </w:t>
      </w:r>
      <w:r>
        <w:rPr/>
        <w:t xml:space="preserve">has been applied </w:t>
      </w:r>
      <w:r>
        <w:rPr/>
        <w:t>to sequence, identif</w:t>
      </w:r>
      <w:r>
        <w:rPr/>
        <w:t>y</w:t>
      </w:r>
      <w:r>
        <w:rPr/>
        <w:t xml:space="preserve"> </w:t>
      </w:r>
      <w:r>
        <w:rPr/>
        <w:t xml:space="preserve">and quantify </w:t>
      </w:r>
      <w:r>
        <w:rPr/>
        <w:t xml:space="preserve"> complete transcriptome</w:t>
      </w:r>
      <w:r>
        <w:rPr/>
        <w:t>s,</w:t>
      </w:r>
      <w:r>
        <w:rPr/>
        <w:t xml:space="preserve"> total mRNA transcripts </w:t>
      </w:r>
      <w:r>
        <w:rPr/>
        <w:t>from samples</w:t>
      </w:r>
      <w:r>
        <w:rPr/>
        <w:t xml:space="preserve">. </w:t>
      </w:r>
      <w:r>
        <w:rPr/>
        <w:t xml:space="preserve"> </w:t>
      </w:r>
      <w:r>
        <w:rPr/>
        <w:t xml:space="preserve">This </w:t>
      </w:r>
      <w:r>
        <w:rPr/>
        <w:t xml:space="preserve">is generating unprecedented </w:t>
      </w:r>
      <w:r>
        <w:rPr/>
        <w:t>massive amount</w:t>
      </w:r>
      <w:r>
        <w:rPr/>
        <w:t>s</w:t>
      </w:r>
      <w:r>
        <w:rPr/>
        <w:t xml:space="preserve"> of </w:t>
      </w:r>
      <w:r>
        <w:rPr/>
        <w:t xml:space="preserve">biological </w:t>
      </w:r>
      <w:r>
        <w:rPr/>
        <w:t xml:space="preserve">information. </w:t>
      </w:r>
      <w:r>
        <w:rPr/>
        <w:t>Although, transcriptomic studies are extremely informative they only focus on one layer of the complexity in biological systems leaving out the actual molecular components that perform most cellular functions, the proteins. This has promoted the development of methodologies based on High Performa</w:t>
      </w:r>
      <w:r>
        <w:rPr/>
        <w:t>n</w:t>
      </w:r>
      <w:r>
        <w:rPr/>
        <w:t xml:space="preserve">ce Liquid Chromatography (HPLC) coupled to Mass Spectometry (MS) </w:t>
      </w:r>
      <w:r>
        <w:rPr/>
        <w:t xml:space="preserve">aiming </w:t>
      </w:r>
      <w:r>
        <w:rPr/>
        <w:t xml:space="preserve">to </w:t>
      </w:r>
      <w:r>
        <w:rPr/>
        <w:t xml:space="preserve">the </w:t>
      </w:r>
      <w:r>
        <w:rPr/>
        <w:t>identif</w:t>
      </w:r>
      <w:r>
        <w:rPr/>
        <w:t>ication</w:t>
      </w:r>
      <w:r>
        <w:rPr/>
        <w:t xml:space="preserve"> and quantif</w:t>
      </w:r>
      <w:r>
        <w:rPr/>
        <w:t>ication</w:t>
      </w:r>
      <w:r>
        <w:rPr/>
        <w:t xml:space="preserve"> </w:t>
      </w:r>
      <w:r>
        <w:rPr/>
        <w:t>of the complete proteome, total set of proteins from biological samples.</w:t>
      </w:r>
      <w:r>
        <w:rPr/>
        <w:t xml:space="preserve"> </w:t>
      </w:r>
      <w:r>
        <w:rPr/>
        <w:t xml:space="preserve">Moreover, in order to obtain a more complete picture of biomolecular systems, methods identifying and quantifying specific metabolites need to be explored </w:t>
      </w:r>
      <w:r>
        <w:rPr/>
        <w:t>developing</w:t>
      </w:r>
      <w:r>
        <w:rPr/>
        <w:t xml:space="preserve"> targeted metabolomics. Finally, </w:t>
      </w:r>
      <w:r>
        <w:rPr/>
        <w:t xml:space="preserve">phenomics or </w:t>
      </w:r>
      <w:r>
        <w:rPr/>
        <w:t xml:space="preserve">the systematic acquisition of phenotypic </w:t>
      </w:r>
      <w:r>
        <w:rPr/>
        <w:t xml:space="preserve">data, </w:t>
      </w:r>
      <w:r>
        <w:rPr/>
        <w:t xml:space="preserve">using for example </w:t>
      </w:r>
      <w:r>
        <w:rPr/>
        <w:t xml:space="preserve">cell cytometry </w:t>
      </w:r>
      <w:r>
        <w:rPr/>
        <w:t>for the case of unicellu</w:t>
      </w:r>
      <w:r>
        <w:rPr/>
        <w:t>l</w:t>
      </w:r>
      <w:r>
        <w:rPr/>
        <w:t xml:space="preserve">ar microorganisms, </w:t>
      </w:r>
      <w:r>
        <w:rPr/>
        <w:t>is necessary to link the most relevant molecular levels of complexity in living organisms with their physiology</w:t>
      </w:r>
      <w:r>
        <w:rPr/>
        <w:t>.</w:t>
      </w:r>
      <w:r>
        <w:rPr/>
        <w:t xml:space="preserve"> </w:t>
      </w:r>
      <w:r>
        <w:rPr/>
        <w:t xml:space="preserve">Although, these molecular components are identified and quantified independently by different methods, </w:t>
      </w:r>
      <w:r>
        <w:rPr/>
        <w:t xml:space="preserve">genes, </w:t>
      </w:r>
      <w:r>
        <w:rPr/>
        <w:t xml:space="preserve">transcripts, proteins and metabolites </w:t>
      </w:r>
      <w:r>
        <w:rPr/>
        <w:t xml:space="preserve"> highly </w:t>
      </w:r>
      <w:r>
        <w:rPr/>
        <w:t xml:space="preserve">interact with each other </w:t>
      </w:r>
      <w:r>
        <w:rPr/>
        <w:t xml:space="preserve"> </w:t>
      </w:r>
      <w:r>
        <w:rPr/>
        <w:t xml:space="preserve">establishing different </w:t>
      </w:r>
      <w:r>
        <w:rPr/>
        <w:t xml:space="preserve"> positive and negative </w:t>
      </w:r>
      <w:r>
        <w:rPr/>
        <w:t xml:space="preserve">regulatory </w:t>
      </w:r>
      <w:r>
        <w:rPr/>
        <w:t xml:space="preserve">loops </w:t>
      </w:r>
      <w:r>
        <w:rPr/>
        <w:t>underpinning cellular physiology.</w:t>
      </w:r>
      <w:r>
        <w:rPr/>
        <w:t xml:space="preserve"> </w:t>
      </w:r>
      <w:r>
        <w:rPr/>
        <w:t>Based on these technologies and this view, r</w:t>
      </w:r>
      <w:r>
        <w:rPr/>
        <w:t xml:space="preserve">esearchers </w:t>
      </w:r>
      <w:r>
        <w:rPr/>
        <w:t xml:space="preserve">in Life Sciences are </w:t>
      </w:r>
      <w:r>
        <w:rPr/>
        <w:t>beg</w:t>
      </w:r>
      <w:r>
        <w:rPr/>
        <w:t xml:space="preserve">inning </w:t>
      </w:r>
      <w:r>
        <w:rPr/>
        <w:t xml:space="preserve">to </w:t>
      </w:r>
      <w:r>
        <w:rPr/>
        <w:t>approach the study of living</w:t>
      </w:r>
      <w:r>
        <w:rPr/>
        <w:t xml:space="preserve"> organisms and process</w:t>
      </w:r>
      <w:r>
        <w:rPr/>
        <w:t>es</w:t>
      </w:r>
      <w:r>
        <w:rPr/>
        <w:t xml:space="preserve"> as systems with </w:t>
      </w:r>
      <w:r>
        <w:rPr/>
        <w:t xml:space="preserve"> </w:t>
      </w:r>
      <w:r>
        <w:rPr/>
        <w:t xml:space="preserve">interacting </w:t>
      </w:r>
      <w:r>
        <w:rPr/>
        <w:t xml:space="preserve">modules </w:t>
      </w:r>
      <w:r>
        <w:rPr/>
        <w:t xml:space="preserve">comprising genes, transcripts, proteins and metabolites </w:t>
      </w:r>
      <w:r>
        <w:rPr/>
        <w:t xml:space="preserve">that </w:t>
      </w:r>
      <w:r>
        <w:rPr/>
        <w:t xml:space="preserve">constitute </w:t>
      </w:r>
      <w:r>
        <w:rPr/>
        <w:t xml:space="preserve">large </w:t>
      </w:r>
      <w:r>
        <w:rPr/>
        <w:t xml:space="preserve">biomolecular </w:t>
      </w:r>
      <w:r>
        <w:rPr/>
        <w:t xml:space="preserve">networks </w:t>
      </w:r>
      <w:r>
        <w:rPr/>
        <w:t>organized intro cellular structures</w:t>
      </w:r>
      <w:r>
        <w:rPr/>
        <w:t xml:space="preserve"> </w:t>
      </w:r>
      <w:r>
        <w:rPr/>
        <w:t>establishing the field of Molecular Systems Biology</w:t>
      </w:r>
      <w:r>
        <w:rPr/>
        <w:t xml:space="preserve">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t>
      </w:r>
      <w:r>
        <w:rPr/>
        <w:t xml:space="preserve">is </w:t>
      </w:r>
      <w:r>
        <w:rPr/>
        <w:t xml:space="preserve">gaining strength </w:t>
      </w:r>
      <w:r>
        <w:rPr/>
        <w:t>growing steadily during the first decades of the XXI century (Fig. 8)</w:t>
      </w:r>
      <w:r>
        <w:rPr/>
        <w:t xml:space="preserve">, traditional reductionist methods focusing </w:t>
      </w:r>
      <w:r>
        <w:rPr/>
        <w:t>on individ</w:t>
      </w:r>
      <w:r>
        <w:rPr/>
        <w:t>u</w:t>
      </w:r>
      <w:r>
        <w:rPr/>
        <w:t>al molecular components, single</w:t>
      </w:r>
      <w:r>
        <w:rPr/>
        <w:t xml:space="preserve"> gene</w:t>
      </w:r>
      <w:r>
        <w:rPr/>
        <w:t>s</w:t>
      </w:r>
      <w:r>
        <w:rPr/>
        <w:t>, protein</w:t>
      </w:r>
      <w:r>
        <w:rPr/>
        <w:t>s</w:t>
      </w:r>
      <w:r>
        <w:rPr/>
        <w:t xml:space="preserve"> </w:t>
      </w:r>
      <w:r>
        <w:rPr/>
        <w:t>and/</w:t>
      </w:r>
      <w:r>
        <w:rPr/>
        <w:t>or metabolite</w:t>
      </w:r>
      <w:r>
        <w:rPr/>
        <w:t>s,</w:t>
      </w:r>
      <w:r>
        <w:rPr/>
        <w:t xml:space="preserve"> </w:t>
      </w:r>
      <w:r>
        <w:rPr/>
        <w:t>are still</w:t>
      </w:r>
      <w:r>
        <w:rPr/>
        <w:t xml:space="preserve"> the most popular </w:t>
      </w:r>
      <w:r>
        <w:rPr/>
        <w:t xml:space="preserve">ones </w:t>
      </w:r>
      <w:r>
        <w:rPr/>
        <w:t xml:space="preserve">in the study of specific organisms such as microalgae. </w:t>
      </w:r>
      <w:r>
        <w:rPr/>
        <w:t xml:space="preserve">Scientific </w:t>
      </w:r>
      <w:r>
        <w:rPr/>
        <w:t xml:space="preserve">projects in these </w:t>
      </w:r>
      <w:r>
        <w:rPr/>
        <w:t xml:space="preserve">research </w:t>
      </w:r>
      <w:r>
        <w:rPr/>
        <w:t xml:space="preserve">areas </w:t>
      </w:r>
      <w:r>
        <w:rPr/>
        <w:t>w</w:t>
      </w:r>
      <w:r>
        <w:rPr/>
        <w:t>ere</w:t>
      </w:r>
      <w:r>
        <w:rPr/>
        <w:t xml:space="preserve"> limited by the time, e</w:t>
      </w:r>
      <w:r>
        <w:rPr/>
        <w:t>conomic resources and software tools</w:t>
      </w:r>
      <w:r>
        <w:rPr/>
        <w:t xml:space="preserve"> needed to </w:t>
      </w:r>
      <w:r>
        <w:rPr/>
        <w:t xml:space="preserve">analyze and </w:t>
      </w:r>
      <w:r>
        <w:rPr/>
        <w:t xml:space="preserve">integrate </w:t>
      </w:r>
      <w:r>
        <w:rPr/>
        <w:t>massive amounts of biological data</w:t>
      </w:r>
      <w:r>
        <w:rPr/>
        <w:t xml:space="preserve"> </w:t>
      </w:r>
      <w:r>
        <w:rPr>
          <w:position w:val="0"/>
          <w:sz w:val="24"/>
          <w:vertAlign w:val="baseline"/>
        </w:rPr>
        <w:t>(Karahalil, 2016; Mazzocchi, 2012; Veenstra, 2021)</w:t>
      </w:r>
      <w:r>
        <w:rPr/>
        <w:t xml:space="preserve">⁠. </w:t>
      </w:r>
      <w:r>
        <w:rPr/>
        <w:t xml:space="preserve"> </w:t>
      </w:r>
    </w:p>
    <w:p>
      <w:pPr>
        <w:pStyle w:val="Cuerpodetexto"/>
        <w:jc w:val="left"/>
        <w:rPr>
          <w:rFonts w:ascii="Liberation Sans" w:hAnsi="Liberation Sans"/>
        </w:rPr>
      </w:pPr>
      <w:r>
        <w:rPr/>
      </w:r>
      <w:r>
        <mc:AlternateContent>
          <mc:Choice Requires="wps">
            <w:drawing>
              <wp:anchor behindDoc="0" distT="0" distB="0" distL="0" distR="0" simplePos="0" locked="0" layoutInCell="1" allowOverlap="1" relativeHeight="58">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Nevertheless, </w:t>
      </w:r>
      <w:r>
        <w:rPr/>
        <w:t xml:space="preserve"> </w:t>
      </w:r>
      <w:r>
        <w:rPr/>
        <w:t xml:space="preserve">on the one hand, </w:t>
      </w:r>
      <w:r>
        <w:rPr/>
        <w:t xml:space="preserve">the sequencing of an increasing number of microalgae genomes </w:t>
      </w:r>
      <w:r>
        <w:rPr>
          <w:position w:val="0"/>
          <w:sz w:val="24"/>
          <w:vertAlign w:val="baseline"/>
        </w:rPr>
        <w:t>(Blanc et al., 2012; Bowler et al., 2008; Cheng et al., 2019; Derelle et al., 2006; Hori et al., 2014; Merchant et al., 2007; Morimoto et al., 2020; Prochnik et al., 2010)</w:t>
      </w:r>
      <w:r>
        <w:rPr/>
        <w:t>⁠</w:t>
      </w:r>
      <w:r>
        <w:rPr/>
        <w:t xml:space="preserve"> </w:t>
      </w:r>
      <w:r>
        <w:rPr/>
        <w:t xml:space="preserve">has allowed the application of </w:t>
      </w:r>
      <w:r>
        <w:rPr/>
        <w:t xml:space="preserve">omics </w:t>
      </w:r>
      <w:r>
        <w:rPr/>
        <w:t xml:space="preserve">technologies </w:t>
      </w:r>
      <w:r>
        <w:rPr/>
        <w:t xml:space="preserve">transcriptomics </w:t>
      </w:r>
      <w:r>
        <w:rPr>
          <w:position w:val="0"/>
          <w:sz w:val="24"/>
          <w:vertAlign w:val="baseline"/>
        </w:rPr>
        <w:t>(de los Reyes, Romero-Campero, Ruiz, Romero, Valverde, et al., 2017; Ditz et al., 2021; Hoys et al., 2021; Serrano-Pérez et al., 2022)</w:t>
      </w:r>
      <w:r>
        <w:rPr/>
        <w:t xml:space="preserve">⁠, proteomics </w:t>
      </w:r>
      <w:r>
        <w:rPr>
          <w:position w:val="0"/>
          <w:sz w:val="24"/>
          <w:vertAlign w:val="baseline"/>
        </w:rPr>
        <w:t>(Le Bihan et al., 2011b; Weckwerth, 2011)</w:t>
      </w:r>
      <w:r>
        <w:rPr/>
        <w:t xml:space="preserve">⁠ </w:t>
      </w:r>
      <w:r>
        <w:rPr/>
        <w:t>and</w:t>
      </w:r>
      <w:r>
        <w:rPr/>
        <w:t xml:space="preserve"> metabolomics </w:t>
      </w:r>
      <w:r>
        <w:rPr>
          <w:position w:val="0"/>
          <w:sz w:val="24"/>
          <w:vertAlign w:val="baseline"/>
        </w:rPr>
        <w:t>(Hoys et al., 2021; Serrano-Pérez et al., 2022; Weckwerth, 2011)</w:t>
      </w:r>
      <w:r>
        <w:rPr/>
        <w:t>⁠</w:t>
      </w:r>
      <w:r>
        <w:rPr/>
        <w:t xml:space="preserve"> </w:t>
      </w:r>
      <w:r>
        <w:rPr/>
        <w:t>in microalgae research</w:t>
      </w:r>
      <w:r>
        <w:rPr/>
        <w:t xml:space="preserve">. </w:t>
      </w:r>
      <w:r>
        <w:rPr/>
        <w:t>On the other hand</w:t>
      </w:r>
      <w:r>
        <w:rPr/>
        <w:t xml:space="preserve">, </w:t>
      </w:r>
      <w:r>
        <w:rPr>
          <w:b w:val="false"/>
          <w:i w:val="false"/>
          <w:caps w:val="false"/>
          <w:smallCaps w:val="false"/>
          <w:color w:val="1C1D1E"/>
          <w:spacing w:val="0"/>
          <w:sz w:val="24"/>
        </w:rPr>
        <w:t xml:space="preserve">there </w:t>
      </w:r>
      <w:r>
        <w:rPr>
          <w:b w:val="false"/>
          <w:i w:val="false"/>
          <w:caps w:val="false"/>
          <w:smallCaps w:val="false"/>
          <w:color w:val="1C1D1E"/>
          <w:spacing w:val="0"/>
          <w:sz w:val="24"/>
        </w:rPr>
        <w:t>wa</w:t>
      </w:r>
      <w:r>
        <w:rPr>
          <w:b w:val="false"/>
          <w:i w:val="false"/>
          <w:caps w:val="false"/>
          <w:smallCaps w:val="false"/>
          <w:color w:val="1C1D1E"/>
          <w:spacing w:val="0"/>
          <w:sz w:val="24"/>
        </w:rPr>
        <w:t xml:space="preserve">s a lack of </w:t>
      </w:r>
      <w:r>
        <w:rPr>
          <w:b w:val="false"/>
          <w:i w:val="false"/>
          <w:caps w:val="false"/>
          <w:smallCaps w:val="false"/>
          <w:color w:val="1C1D1E"/>
          <w:spacing w:val="0"/>
          <w:sz w:val="24"/>
        </w:rPr>
        <w:t xml:space="preserve">specific software </w:t>
      </w:r>
      <w:r>
        <w:rPr>
          <w:b w:val="false"/>
          <w:i w:val="false"/>
          <w:caps w:val="false"/>
          <w:smallCaps w:val="false"/>
          <w:color w:val="1C1D1E"/>
          <w:spacing w:val="0"/>
          <w:sz w:val="24"/>
        </w:rPr>
        <w:t xml:space="preserve">tools for microalgae to analyze and interpret omics data. </w:t>
      </w:r>
      <w:r>
        <w:rPr>
          <w:b w:val="false"/>
          <w:i w:val="false"/>
          <w:caps w:val="false"/>
          <w:smallCaps w:val="false"/>
          <w:color w:val="1C1D1E"/>
          <w:spacing w:val="0"/>
          <w:sz w:val="24"/>
        </w:rPr>
        <w:t xml:space="preserve">In order to contribute to resolve this deficiency in the microalgae research </w:t>
      </w:r>
      <w:r>
        <w:rPr>
          <w:b w:val="false"/>
          <w:i w:val="false"/>
          <w:caps w:val="false"/>
          <w:smallCaps w:val="false"/>
          <w:color w:val="1C1D1E"/>
          <w:spacing w:val="0"/>
          <w:sz w:val="24"/>
        </w:rPr>
        <w:t xml:space="preserve">community, </w:t>
      </w:r>
      <w:r>
        <w:rPr>
          <w:b w:val="false"/>
          <w:i w:val="false"/>
          <w:caps w:val="false"/>
          <w:smallCaps w:val="false"/>
          <w:color w:val="1C1D1E"/>
          <w:spacing w:val="0"/>
          <w:sz w:val="24"/>
        </w:rPr>
        <w:t>in</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the first steps </w:t>
      </w:r>
      <w:r>
        <w:rPr>
          <w:b w:val="false"/>
          <w:i w:val="false"/>
          <w:caps w:val="false"/>
          <w:smallCaps w:val="false"/>
          <w:color w:val="1C1D1E"/>
          <w:spacing w:val="0"/>
          <w:sz w:val="24"/>
        </w:rPr>
        <w:t xml:space="preserve">of my doctoral thesis I </w:t>
      </w:r>
      <w:r>
        <w:rPr>
          <w:b w:val="false"/>
          <w:i w:val="false"/>
          <w:caps w:val="false"/>
          <w:smallCaps w:val="false"/>
          <w:color w:val="1C1D1E"/>
          <w:spacing w:val="0"/>
          <w:sz w:val="24"/>
        </w:rPr>
        <w:t>developed the</w:t>
      </w:r>
      <w:r>
        <w:rPr>
          <w:b w:val="false"/>
          <w:i w:val="false"/>
          <w:caps w:val="false"/>
          <w:smallCaps w:val="false"/>
          <w:color w:val="1C1D1E"/>
          <w:spacing w:val="0"/>
          <w:sz w:val="24"/>
        </w:rPr>
        <w:t xml:space="preserve"> web-app ALGAEFUN with MARACAS, microALGAE FUNctional enrichment tool for MicroAlgae RnA-seq and Chip-seq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r>
        <w:rPr>
          <w:b w:val="false"/>
          <w:i w:val="false"/>
          <w:caps w:val="false"/>
          <w:smallCaps w:val="false"/>
          <w:color w:val="1C1D1E"/>
          <w:spacing w:val="0"/>
          <w:sz w:val="24"/>
        </w:rPr>
        <w:t>These tools</w:t>
      </w:r>
      <w:r>
        <w:rPr>
          <w:b w:val="false"/>
          <w:i w:val="false"/>
          <w:caps w:val="false"/>
          <w:smallCaps w:val="false"/>
          <w:color w:val="1C1D1E"/>
          <w:spacing w:val="0"/>
          <w:sz w:val="24"/>
        </w:rPr>
        <w:t xml:space="preserve"> allow</w:t>
      </w:r>
      <w:r>
        <w:rPr>
          <w:b w:val="false"/>
          <w:i w:val="false"/>
          <w:caps w:val="false"/>
          <w:smallCaps w:val="false"/>
          <w:color w:val="1C1D1E"/>
          <w:spacing w:val="0"/>
          <w:sz w:val="24"/>
        </w:rPr>
        <w:t xml:space="preserve"> researcher</w:t>
      </w:r>
      <w:r>
        <w:rPr>
          <w:b w:val="false"/>
          <w:i w:val="false"/>
          <w:caps w:val="false"/>
          <w:smallCaps w:val="false"/>
          <w:color w:val="1C1D1E"/>
          <w:spacing w:val="0"/>
          <w:sz w:val="24"/>
        </w:rPr>
        <w:t>s without expertise in computational data analysis to</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process omic raw data to obtain list of relevant genes or genomic loci in their research and to perform </w:t>
      </w:r>
      <w:r>
        <w:rPr>
          <w:b w:val="false"/>
          <w:i w:val="false"/>
          <w:caps w:val="false"/>
          <w:smallCaps w:val="false"/>
          <w:color w:val="1C1D1E"/>
          <w:spacing w:val="0"/>
          <w:sz w:val="24"/>
        </w:rPr>
        <w:t xml:space="preserve">functional </w:t>
      </w:r>
      <w:r>
        <w:rPr>
          <w:b w:val="false"/>
          <w:i w:val="false"/>
          <w:caps w:val="false"/>
          <w:smallCaps w:val="false"/>
          <w:color w:val="1C1D1E"/>
          <w:spacing w:val="0"/>
          <w:sz w:val="24"/>
        </w:rPr>
        <w:t>enrichment analysis over them</w:t>
      </w:r>
      <w:r>
        <w:rPr>
          <w:b w:val="false"/>
          <w:i w:val="false"/>
          <w:caps w:val="false"/>
          <w:smallCaps w:val="false"/>
          <w:color w:val="1C1D1E"/>
          <w:spacing w:val="0"/>
          <w:sz w:val="24"/>
        </w:rPr>
        <w:t xml:space="preserve">. </w:t>
      </w:r>
      <w:r>
        <w:rPr/>
        <w:t xml:space="preserve">This </w:t>
      </w:r>
      <w:r>
        <w:rPr/>
        <w:t xml:space="preserve">is contributing </w:t>
      </w:r>
      <w:r>
        <w:rPr/>
        <w:t xml:space="preserve">to </w:t>
      </w:r>
      <w:r>
        <w:rPr/>
        <w:t xml:space="preserve">the establishment of </w:t>
      </w:r>
      <w:r>
        <w:rPr/>
        <w:t xml:space="preserve">Microalgae Molecular </w:t>
      </w:r>
      <w:r>
        <w:rPr/>
        <w:t xml:space="preserve"> </w:t>
      </w:r>
      <w:r>
        <w:rPr/>
        <w:t xml:space="preserve">Systems </w:t>
      </w:r>
      <w:r>
        <w:rPr/>
        <w:t>B</w:t>
      </w:r>
      <w:r>
        <w:rPr/>
        <w:t xml:space="preserve">iology. </w:t>
      </w:r>
      <w:r>
        <w:rPr/>
        <w:t>Following the main theme in Systems Biology the goal consists in</w:t>
      </w:r>
      <w:r>
        <w:rPr/>
        <w:t xml:space="preserve"> improv</w:t>
      </w:r>
      <w:r>
        <w:rPr/>
        <w:t>ing</w:t>
      </w:r>
      <w:r>
        <w:rPr/>
        <w:t xml:space="preserve"> our understanding of  </w:t>
      </w:r>
      <w:r>
        <w:rPr/>
        <w:t xml:space="preserve">microalgae </w:t>
      </w:r>
      <w:r>
        <w:rPr/>
        <w:t>t</w:t>
      </w:r>
      <w:r>
        <w:rPr/>
        <w:t xml:space="preserve">hrough the integration of </w:t>
      </w:r>
      <w:r>
        <w:rPr/>
        <w:t>partial characterizations obtained for the</w:t>
      </w:r>
      <w:r>
        <w:rPr/>
        <w:t>ir</w:t>
      </w:r>
      <w:r>
        <w:rPr/>
        <w:t xml:space="preserve"> </w:t>
      </w:r>
      <w:r>
        <w:rPr/>
        <w:t xml:space="preserve">different biological components. </w:t>
      </w:r>
      <w:r>
        <w:rPr/>
        <w:t>Here t</w:t>
      </w:r>
      <w:r>
        <w:rPr/>
        <w:t xml:space="preserve">he typical methodology  </w:t>
      </w:r>
      <w:r>
        <w:rPr/>
        <w:t xml:space="preserve">in </w:t>
      </w:r>
      <w:r>
        <w:rPr/>
        <w:t xml:space="preserve"> </w:t>
      </w:r>
      <w:r>
        <w:rPr/>
        <w:t>Molecular S</w:t>
      </w:r>
      <w:r>
        <w:rPr/>
        <w:t xml:space="preserve">ystems </w:t>
      </w:r>
      <w:r>
        <w:rPr/>
        <w:t>B</w:t>
      </w:r>
      <w:r>
        <w:rPr/>
        <w:t xml:space="preserve">iology </w:t>
      </w:r>
      <w:r>
        <w:rPr/>
        <w:t xml:space="preserve">is adopted </w:t>
      </w:r>
      <w:r>
        <w:rPr/>
        <w:t>start</w:t>
      </w:r>
      <w:r>
        <w:rPr/>
        <w:t>ing</w:t>
      </w:r>
      <w:r>
        <w:rPr/>
        <w:t xml:space="preserve"> </w:t>
      </w:r>
      <w:r>
        <w:rPr/>
        <w:t xml:space="preserve">with the generation of massive amounts of </w:t>
      </w:r>
      <w:r>
        <w:rPr/>
        <w:t>omic data and its subsequent integrati</w:t>
      </w:r>
      <w:r>
        <w:rPr/>
        <w:t>ve</w:t>
      </w:r>
      <w:r>
        <w:rPr/>
        <w:t xml:space="preserve"> </w:t>
      </w:r>
      <w:r>
        <w:rPr/>
        <w:t>analysis</w:t>
      </w:r>
      <w:r>
        <w:rPr/>
        <w:t xml:space="preserve">. </w:t>
      </w:r>
      <w:r>
        <w:rPr/>
        <w:t>T</w:t>
      </w:r>
      <w:r>
        <w:rPr/>
        <w:t xml:space="preserve">he results </w:t>
      </w:r>
      <w:r>
        <w:rPr/>
        <w:t xml:space="preserve">obtained from </w:t>
      </w:r>
      <w:r>
        <w:rPr/>
        <w:t xml:space="preserve">computational </w:t>
      </w:r>
      <w:r>
        <w:rPr/>
        <w:t xml:space="preserve">analysis based on statistical and Artificial Intelligence methods </w:t>
      </w:r>
      <w:r>
        <w:rPr/>
        <w:t>must be validated by independent wet lab experiments revising these results i</w:t>
      </w:r>
      <w:r>
        <w:rPr/>
        <w:t>f</w:t>
      </w:r>
      <w:r>
        <w:rPr/>
        <w:t xml:space="preserve"> necessary</w:t>
      </w:r>
      <w:r>
        <w:rPr/>
        <w:t xml:space="preserve">. </w:t>
      </w:r>
      <w:r>
        <w:rPr/>
        <w:t xml:space="preserve">The final </w:t>
      </w:r>
      <w:r>
        <w:rPr/>
        <w:t xml:space="preserve">expected result </w:t>
      </w:r>
      <w:r>
        <w:rPr/>
        <w:t xml:space="preserve">is the development </w:t>
      </w:r>
      <w:r>
        <w:rPr/>
        <w:t xml:space="preserve"> </w:t>
      </w:r>
      <w:r>
        <w:rPr/>
        <w:t xml:space="preserve">of </w:t>
      </w:r>
      <w:r>
        <w:rPr/>
        <w:t>predictive models</w:t>
      </w:r>
      <w:r>
        <w:rPr/>
        <w:t xml:space="preserve"> enabling researchers in microalgae biotechnology to anticipate the physiological response </w:t>
      </w:r>
      <w:r>
        <w:rPr/>
        <w:t xml:space="preserve">of these organisms </w:t>
      </w:r>
      <w:r>
        <w:rPr/>
        <w:t>under specific conditions</w:t>
      </w:r>
      <w:r>
        <w:rPr/>
        <w:t xml:space="preserve"> </w:t>
      </w:r>
      <w:r>
        <w:rPr>
          <w:position w:val="0"/>
          <w:sz w:val="24"/>
          <w:vertAlign w:val="baseline"/>
        </w:rPr>
        <w:t>(Jamers et al., 2009; Veenstra, 2021; Weckwerth, 2011; Zurbriggen et al., 2012)</w:t>
      </w:r>
      <w:r>
        <w:rPr/>
        <w:t>⁠.</w:t>
      </w:r>
    </w:p>
    <w:p>
      <w:pPr>
        <w:pStyle w:val="Cuerpodetexto"/>
        <w:rPr>
          <w:rFonts w:ascii="Liberation Sans" w:hAnsi="Liberation Sans"/>
        </w:rPr>
      </w:pPr>
      <w:r>
        <w:rPr/>
        <w:t>In this sense, t</w:t>
      </w:r>
      <w:r>
        <w:rPr/>
        <w:t xml:space="preserve">his thesis aims at providing a molecular systems biology characterization of the responses in the prasinophyceae microalgae </w:t>
      </w:r>
      <w:r>
        <w:rPr>
          <w:i/>
          <w:iCs/>
        </w:rPr>
        <w:t>Ostreococcus tauri</w:t>
      </w:r>
      <w:r>
        <w:rPr/>
        <w:t xml:space="preserve"> to seasonal variations in diurnal cycles. Accordingly, </w:t>
      </w:r>
      <w:r>
        <w:rPr/>
        <w:t>generat</w:t>
      </w:r>
      <w:r>
        <w:rPr/>
        <w:t>ion</w:t>
      </w:r>
      <w:r>
        <w:rPr/>
        <w:t xml:space="preserve"> </w:t>
      </w:r>
      <w:r>
        <w:rPr/>
        <w:t xml:space="preserve">and </w:t>
      </w:r>
      <w:r>
        <w:rPr/>
        <w:t xml:space="preserve">integrative </w:t>
      </w:r>
      <w:r>
        <w:rPr/>
        <w:t>analysis of</w:t>
      </w:r>
      <w:r>
        <w:rPr/>
        <w:t xml:space="preserve"> massive </w:t>
      </w:r>
      <w:r>
        <w:rPr/>
        <w:t xml:space="preserve">amounts of </w:t>
      </w:r>
      <w:r>
        <w:rPr/>
        <w:t xml:space="preserve">data from two different omics techniques, transcriptomics and proteomics, </w:t>
      </w:r>
      <w:r>
        <w:rPr/>
        <w:t>have been performed</w:t>
      </w:r>
      <w:r>
        <w:rPr/>
        <w:t xml:space="preserve">. </w:t>
      </w:r>
      <w:r>
        <w:rPr/>
        <w:t xml:space="preserve">Moreover, </w:t>
      </w:r>
      <w:r>
        <w:rPr/>
        <w:t xml:space="preserve">physiological measurements </w:t>
      </w:r>
      <w:r>
        <w:rPr/>
        <w:t>for cell cycle phases, photosynthetic activity, carote</w:t>
      </w:r>
      <w:r>
        <w:rPr/>
        <w:t>n</w:t>
      </w:r>
      <w:r>
        <w:rPr/>
        <w:t>oid and starch content</w:t>
      </w:r>
      <w:r>
        <w:rPr/>
        <w:t xml:space="preserve">, </w:t>
      </w:r>
      <w:r>
        <w:rPr/>
        <w:t xml:space="preserve">as a first approach towards phenomics, </w:t>
      </w:r>
      <w:r>
        <w:rPr/>
        <w:t xml:space="preserve">has been integrated </w:t>
      </w:r>
      <w:r>
        <w:rPr/>
        <w:t xml:space="preserve"> </w:t>
      </w:r>
      <w:r>
        <w:rPr/>
        <w:t>into our analysis.</w:t>
      </w:r>
      <w:r>
        <w:rPr/>
        <w:t xml:space="preserve"> </w:t>
      </w:r>
      <w:r>
        <w:rPr/>
        <w:t xml:space="preserve">Specifically, the transcriptomic method used </w:t>
      </w:r>
      <w:r>
        <w:rPr/>
        <w:t xml:space="preserve">in this thesis </w:t>
      </w:r>
      <w:r>
        <w:rPr/>
        <w:t>was</w:t>
      </w:r>
      <w:r>
        <w:rPr/>
        <w:t xml:space="preserve"> </w:t>
      </w:r>
      <w:r>
        <w:rPr/>
        <w:t xml:space="preserve">RNA sequencing, </w:t>
      </w:r>
      <w:r>
        <w:rPr/>
        <w:t xml:space="preserve">RNA-seq,  the </w:t>
      </w:r>
      <w:r>
        <w:rPr/>
        <w:t xml:space="preserve">up to date </w:t>
      </w:r>
      <w:r>
        <w:rPr/>
        <w:t xml:space="preserve">method used for this omic. The </w:t>
      </w:r>
      <w:r>
        <w:rPr/>
        <w:t xml:space="preserve">application of </w:t>
      </w:r>
      <w:r>
        <w:rPr/>
        <w:t xml:space="preserve">next-generation sequencing methods </w:t>
      </w:r>
      <w:r>
        <w:rPr/>
        <w:t xml:space="preserve">to study transcriptomes has produced the development of </w:t>
      </w:r>
      <w:r>
        <w:rPr/>
        <w:t xml:space="preserve">RNA-Seq analyses </w:t>
      </w:r>
      <w:r>
        <w:rPr/>
        <w:t xml:space="preserve">which has </w:t>
      </w:r>
      <w:r>
        <w:rPr/>
        <w:t>enabl</w:t>
      </w:r>
      <w:r>
        <w:rPr/>
        <w:t>ed</w:t>
      </w:r>
      <w:r>
        <w:rPr/>
        <w:t xml:space="preserve"> </w:t>
      </w:r>
      <w:r>
        <w:rPr/>
        <w:t xml:space="preserve">researchers to identify and quantify </w:t>
      </w:r>
      <w:r>
        <w:rPr/>
        <w:t xml:space="preserve">a wide variety of different classes of RNAs </w:t>
      </w:r>
      <w:r>
        <w:rPr/>
        <w:t xml:space="preserve">without </w:t>
      </w:r>
      <w:r>
        <w:rPr/>
        <w:t xml:space="preserve">requiring transcript-specific probes </w:t>
      </w:r>
      <w:r>
        <w:rPr/>
        <w:t xml:space="preserve">which has almost driven </w:t>
      </w:r>
      <w:r>
        <w:rPr/>
        <w:t xml:space="preserve">microarrays </w:t>
      </w:r>
      <w:r>
        <w:rPr/>
        <w:t>to become</w:t>
      </w:r>
      <w:r>
        <w:rPr/>
        <w:t xml:space="preserve">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r>
        <w:rPr/>
        <w:t xml:space="preserve">Respectively, the proteomic technology applied in this thesis was SWATH-MS, </w:t>
      </w:r>
      <w:r>
        <w:rPr/>
        <w:t>S</w:t>
      </w:r>
      <w:r>
        <w:rPr/>
        <w:t xml:space="preserve">equential </w:t>
      </w:r>
      <w:r>
        <w:rPr/>
        <w:t>W</w:t>
      </w:r>
      <w:r>
        <w:rPr/>
        <w:t xml:space="preserve">indow </w:t>
      </w:r>
      <w:r>
        <w:rPr/>
        <w:t>A</w:t>
      </w:r>
      <w:r>
        <w:rPr/>
        <w:t xml:space="preserve">cquisition of all </w:t>
      </w:r>
      <w:r>
        <w:rPr/>
        <w:t>T</w:t>
      </w:r>
      <w:r>
        <w:rPr/>
        <w:t>h</w:t>
      </w:r>
      <w:r>
        <w:rPr/>
        <w:t xml:space="preserve">eoretical fragment ion spectra </w:t>
      </w:r>
      <w:r>
        <w:rPr/>
        <w:t>M</w:t>
      </w:r>
      <w:r>
        <w:rPr/>
        <w:t xml:space="preserve">ass </w:t>
      </w:r>
      <w:r>
        <w:rPr/>
        <w:t>S</w:t>
      </w:r>
      <w:r>
        <w:rPr/>
        <w:t xml:space="preserve">pectrometry. </w:t>
      </w:r>
    </w:p>
    <w:p>
      <w:pPr>
        <w:pStyle w:val="Cuerpodetexto"/>
        <w:rPr>
          <w:rFonts w:ascii="Liberation Sans" w:hAnsi="Liberation Sans"/>
        </w:rPr>
      </w:pPr>
      <w:r>
        <w:rPr/>
        <w:t>T</w:t>
      </w:r>
      <w:r>
        <w:rPr/>
        <w:t xml:space="preserve">he field of proteomics have been directly connected with the development of mass spectrometry </w:t>
      </w:r>
      <w:r>
        <w:rPr/>
        <w:t>(MS)</w:t>
      </w:r>
      <w:r>
        <w:rPr/>
        <w:t xml:space="preserve"> technology. </w:t>
      </w:r>
      <w:r>
        <w:rPr/>
        <w:t>During the first part of th</w:t>
      </w:r>
      <w:r>
        <w:rPr/>
        <w:t>is</w:t>
      </w:r>
      <w:r>
        <w:rPr/>
        <w:t xml:space="preserv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proteomic </w:t>
      </w:r>
      <w:r>
        <w:rPr/>
        <w:t>technolog</w:t>
      </w:r>
      <w:r>
        <w:rPr/>
        <w:t>ies</w:t>
      </w:r>
      <w:r>
        <w:rPr/>
        <w:t xml:space="preserve"> ha</w:t>
      </w:r>
      <w:r>
        <w:rPr/>
        <w:t>ve</w:t>
      </w:r>
      <w:r>
        <w:rPr/>
        <w:t xml:space="preserve">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Precisely, SWATH-MS is a data independent acquisition (DIA) method in which </w:t>
      </w:r>
      <w:r>
        <w:rPr/>
        <w:t xml:space="preserve"> liquid chromatography </w:t>
      </w:r>
      <w:r>
        <w:rPr/>
        <w:t xml:space="preserve">y coupled with two round of </w:t>
      </w:r>
      <w:r>
        <w:rPr/>
        <w:t xml:space="preserve">MS </w:t>
      </w:r>
      <w:r>
        <w:rPr/>
        <w:t>for</w:t>
      </w:r>
      <w:r>
        <w:rPr/>
        <w:t xml:space="preserve">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b w:val="false"/>
          <w:i w:val="false"/>
          <w:caps w:val="false"/>
          <w:smallCaps w:val="false"/>
          <w:color w:val="1C1D1E"/>
          <w:spacing w:val="0"/>
          <w:sz w:val="24"/>
        </w:rPr>
        <w:t>Molecular</w:t>
      </w:r>
      <w:r>
        <w:rPr>
          <w:b w:val="false"/>
          <w:i w:val="false"/>
          <w:caps w:val="false"/>
          <w:smallCaps w:val="false"/>
          <w:color w:val="1C1D1E"/>
          <w:spacing w:val="0"/>
          <w:sz w:val="24"/>
        </w:rPr>
        <w:t xml:space="preserve"> systems biology </w:t>
      </w:r>
      <w:r>
        <w:rPr>
          <w:b w:val="false"/>
          <w:i w:val="false"/>
          <w:caps w:val="false"/>
          <w:smallCaps w:val="false"/>
          <w:color w:val="1C1D1E"/>
          <w:spacing w:val="0"/>
          <w:sz w:val="24"/>
        </w:rPr>
        <w:t xml:space="preserve">with its </w:t>
      </w:r>
      <w:r>
        <w:rPr>
          <w:b w:val="false"/>
          <w:i w:val="false"/>
          <w:caps w:val="false"/>
          <w:smallCaps w:val="false"/>
          <w:color w:val="1C1D1E"/>
          <w:spacing w:val="0"/>
          <w:sz w:val="24"/>
        </w:rPr>
        <w:t xml:space="preserve">increasing amount of data generated </w:t>
      </w:r>
      <w:r>
        <w:rPr>
          <w:b w:val="false"/>
          <w:i w:val="false"/>
          <w:caps w:val="false"/>
          <w:smallCaps w:val="false"/>
          <w:color w:val="1C1D1E"/>
          <w:spacing w:val="0"/>
          <w:sz w:val="24"/>
        </w:rPr>
        <w:t xml:space="preserve">and the biological complexity it has unveiled is demanding </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a new generation of </w:t>
      </w:r>
      <w:r>
        <w:rPr>
          <w:b w:val="false"/>
          <w:i w:val="false"/>
          <w:caps w:val="false"/>
          <w:smallCaps w:val="false"/>
          <w:color w:val="1C1D1E"/>
          <w:spacing w:val="0"/>
          <w:sz w:val="24"/>
        </w:rPr>
        <w:t xml:space="preserve">qualified researchers </w:t>
      </w:r>
      <w:r>
        <w:rPr>
          <w:b w:val="false"/>
          <w:i w:val="false"/>
          <w:caps w:val="false"/>
          <w:smallCaps w:val="false"/>
          <w:color w:val="1C1D1E"/>
          <w:spacing w:val="0"/>
          <w:sz w:val="24"/>
        </w:rPr>
        <w:t xml:space="preserve">proficient in </w:t>
      </w:r>
      <w:r>
        <w:rPr>
          <w:b w:val="false"/>
          <w:i w:val="false"/>
          <w:caps w:val="false"/>
          <w:smallCaps w:val="false"/>
          <w:color w:val="1C1D1E"/>
          <w:spacing w:val="0"/>
          <w:sz w:val="24"/>
        </w:rPr>
        <w:t>comput</w:t>
      </w:r>
      <w:r>
        <w:rPr>
          <w:b w:val="false"/>
          <w:i w:val="false"/>
          <w:caps w:val="false"/>
          <w:smallCaps w:val="false"/>
          <w:color w:val="1C1D1E"/>
          <w:spacing w:val="0"/>
          <w:sz w:val="24"/>
        </w:rPr>
        <w:t>er</w:t>
      </w:r>
      <w:r>
        <w:rPr>
          <w:b w:val="false"/>
          <w:i w:val="false"/>
          <w:caps w:val="false"/>
          <w:smallCaps w:val="false"/>
          <w:color w:val="1C1D1E"/>
          <w:spacing w:val="0"/>
          <w:sz w:val="24"/>
        </w:rPr>
        <w:t xml:space="preserve"> science, mathematics/statistics and molecular biology. </w:t>
      </w:r>
      <w:r>
        <w:rPr>
          <w:b w:val="false"/>
          <w:i w:val="false"/>
          <w:caps w:val="false"/>
          <w:smallCaps w:val="false"/>
          <w:color w:val="1C1D1E"/>
          <w:spacing w:val="0"/>
          <w:sz w:val="24"/>
        </w:rPr>
        <w:t>My main goal when developing this thesis is to join this</w:t>
      </w:r>
      <w:r>
        <w:rPr>
          <w:b w:val="false"/>
          <w:i w:val="false"/>
          <w:caps w:val="false"/>
          <w:smallCaps w:val="false"/>
          <w:color w:val="1C1D1E"/>
          <w:spacing w:val="0"/>
          <w:sz w:val="24"/>
        </w:rPr>
        <w:t xml:space="preserve"> generation of young researchers </w:t>
      </w:r>
      <w:r>
        <w:rPr>
          <w:b w:val="false"/>
          <w:i w:val="false"/>
          <w:caps w:val="false"/>
          <w:smallCaps w:val="false"/>
          <w:color w:val="1C1D1E"/>
          <w:spacing w:val="0"/>
          <w:sz w:val="24"/>
        </w:rPr>
        <w:t>who</w:t>
      </w:r>
      <w:r>
        <w:rPr>
          <w:b w:val="false"/>
          <w:i w:val="false"/>
          <w:caps w:val="false"/>
          <w:smallCaps w:val="false"/>
          <w:color w:val="1C1D1E"/>
          <w:spacing w:val="0"/>
          <w:sz w:val="24"/>
        </w:rPr>
        <w:t xml:space="preserve">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w:t>
      </w:r>
      <w:r>
        <w:rPr>
          <w:b w:val="false"/>
          <w:i w:val="false"/>
          <w:caps w:val="false"/>
          <w:smallCaps w:val="false"/>
          <w:color w:val="1C1D1E"/>
          <w:spacing w:val="0"/>
          <w:sz w:val="24"/>
        </w:rPr>
        <w:t>to</w:t>
      </w:r>
      <w:r>
        <w:rPr>
          <w:b w:val="false"/>
          <w:i w:val="false"/>
          <w:caps w:val="false"/>
          <w:smallCaps w:val="false"/>
          <w:color w:val="1C1D1E"/>
          <w:spacing w:val="0"/>
          <w:sz w:val="24"/>
        </w:rPr>
        <w:t xml:space="preserve"> the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5" w:name="__RefHeading___Toc31190_448844389"/>
      <w:bookmarkEnd w:id="15"/>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6" w:name="__RefHeading___Toc8410_2905816072"/>
      <w:bookmarkEnd w:id="16"/>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7" w:name="__RefHeading___Toc8412_2905816072"/>
      <w:bookmarkEnd w:id="17"/>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 Cells were grown photoautotrophycally on sterilized artificial see water (ASW)</w:t>
      </w:r>
      <w:r>
        <w:rPr>
          <w:sz w:val="24"/>
          <w:szCs w:val="24"/>
        </w:rPr>
        <w:t xml:space="preserve">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nitrogen source, potassium source and vitamins</w:t>
      </w:r>
      <w:r>
        <w:rPr>
          <w:sz w:val="24"/>
          <w:szCs w:val="24"/>
        </w:rPr>
        <w:t>. Components and concentrations of the medium are described in</w:t>
      </w:r>
      <w:r>
        <w:rPr>
          <w:rStyle w:val="Fuentedeprrafopredeter"/>
          <w:color w:val="000000"/>
          <w:sz w:val="24"/>
          <w:szCs w:val="24"/>
        </w:rPr>
        <w:t xml:space="preserve"> Table 2</w:t>
      </w:r>
      <w:r>
        <w:rPr>
          <w:sz w:val="24"/>
          <w:szCs w:val="24"/>
        </w:rPr>
        <w:t>.</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pPr>
            <w:r>
              <w:rPr>
                <w:rStyle w:val="Fuentedeprrafopredeter"/>
                <w:rFonts w:ascii="Liberation Sans" w:hAnsi="Liberation Sans"/>
                <w:color w:val="000000"/>
              </w:rPr>
              <w:t>400 NaNO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 xml:space="preserve">222.2 </w:t>
            </w:r>
            <w:r>
              <w:rPr>
                <w:rStyle w:val="Fuentedeprrafopredeter"/>
                <w:rFonts w:ascii="Liberation Sans" w:hAnsi="Liberation Sans"/>
                <w:color w:val="000000"/>
              </w:rPr>
              <w:t>NaNO</w:t>
            </w:r>
            <w:r>
              <w:rPr>
                <w:rStyle w:val="Fuentedeprrafopredeter"/>
                <w:rFonts w:ascii="Liberation Sans" w:hAnsi="Liberation Sans"/>
                <w:color w:val="000000"/>
                <w:position w:val="-1"/>
                <w:sz w:val="16"/>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2.8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1.6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10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5.6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5.4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3.0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color w:val="000000"/>
              </w:rPr>
            </w:pPr>
            <w:r>
              <w:rPr>
                <w:rFonts w:ascii="Liberation Sans" w:hAnsi="Liberation Sans"/>
                <w:color w:val="000000"/>
              </w:rPr>
              <w:t>10.4 Fe-EDTA</w:t>
            </w:r>
          </w:p>
        </w:tc>
        <w:tc>
          <w:tcPr>
            <w:tcW w:w="3708" w:type="dxa"/>
            <w:tcBorders>
              <w:left w:val="single" w:sz="4" w:space="0" w:color="000000"/>
            </w:tcBorders>
            <w:vAlign w:val="center"/>
          </w:tcPr>
          <w:p>
            <w:pPr>
              <w:pStyle w:val="Contenidodelatabla"/>
              <w:jc w:val="center"/>
              <w:rPr>
                <w:rFonts w:ascii="Liberation Sans" w:hAnsi="Liberation Sans"/>
                <w:color w:val="000000"/>
              </w:rPr>
            </w:pPr>
            <w:r>
              <w:rPr>
                <w:rFonts w:ascii="Liberation Sans" w:hAnsi="Liberation Sans"/>
                <w:color w:val="000000"/>
              </w:rPr>
              <w:t>5.8 Fe-EDTA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74.4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41.3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4.6·10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8.9·10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5.0·10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3.4·10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pPr>
            <w:r>
              <w:rPr>
                <w:rStyle w:val="Fuentedeprrafopredeter"/>
                <w:rFonts w:ascii="Liberation Sans" w:hAnsi="Liberation Sans"/>
                <w:color w:val="000000"/>
              </w:rPr>
              <w:t>3.6·10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bottom w:val="single" w:sz="4" w:space="0" w:color="000000"/>
            </w:tcBorders>
            <w:vAlign w:val="center"/>
          </w:tcPr>
          <w:p>
            <w:pPr>
              <w:pStyle w:val="Contenidodelatabla"/>
              <w:jc w:val="center"/>
              <w:rPr/>
            </w:pPr>
            <w:r>
              <w:rPr>
                <w:rStyle w:val="Fuentedeprrafopredeter"/>
                <w:rFonts w:ascii="Liberation Sans" w:hAnsi="Liberation Sans"/>
              </w:rPr>
              <w:t>2.0</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pPr>
            <w:r>
              <w:rPr>
                <w:rStyle w:val="Fuentedeprrafopredeter"/>
                <w:rFonts w:ascii="Liberation Sans" w:hAnsi="Liberation Sans"/>
                <w:color w:val="000000"/>
              </w:rPr>
              <w:t>0.2 Thiamin-HCl</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0.2 Thiamin-HCl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8" w:name="__RefHeading___Toc8414_2905816072"/>
      <w:bookmarkEnd w:id="18"/>
      <w:r>
        <w:rPr/>
        <w:t xml:space="preserve">Continuous culture </w:t>
      </w:r>
      <w:r>
        <w:rPr/>
        <w:t>conditions</w:t>
      </w:r>
      <w:r>
        <w:rPr/>
        <w:t xml:space="preserve"> in photochemostats.</w:t>
      </w:r>
    </w:p>
    <w:p>
      <w:pPr>
        <w:pStyle w:val="Cuerpodetexto"/>
        <w:rPr/>
      </w:pPr>
      <w:r>
        <w:rPr/>
        <w:t xml:space="preserve">Continuous culture was performed in 2.0 L capacity (0.07m diameter, 0.50 m height) jacketed sterilized photochemostat (bubble columns) containing 1.8 L of cells suspension, continuously sparged with air (1L (L culture−1) h−1) </w:t>
      </w:r>
      <w:r>
        <w:rPr/>
        <w:t>(Fig. 9)</w:t>
      </w:r>
      <w:r>
        <w:rPr/>
        <w:t xml:space="preserve">. Culture conditions (pH, dilution rate and illumination regime) were constantly measured and computationally controlled by a LabJack. Temperature was maintained at 20ºC, and pH at 7.5 by on demand injection of CO2 into the air stream entering the culture. </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S</w:t>
      </w:r>
      <w:r>
        <w:rPr/>
        <w:t xml:space="preserve">ix Phillips PL-32W/840/4p white-light lamps, which provided a maximal incident irradiance of 1500 E m−2 s−1 on the reactor surface, </w:t>
      </w:r>
      <w:r>
        <w:rPr/>
        <w:t>were used as light inputs</w:t>
      </w:r>
      <w:r>
        <w:rPr/>
        <w:t xml:space="preserve">. Initially, the reactors were inoculated with batch-grown cells and operated on batch mode for about 3–4 d, with incident irradiance being progressively increased, until becoming close to stationary phase. Then, it was switched to operate on continuous mode, fresh medium being continuously fed during the light period at a flow rate of 45 mL h−1 (dilution rate (D), 0.3 d−1), with withdrawal of culture at the same rate. Once steady state conditions were achieved, analytical determinations were performed. The data presented correspond to stabilized situations, being average values of 3 determinations of each steady state.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Furthermore, they are surrounded by a wooden box and a completely opaque fabric to avoid any external light input.</w:t>
      </w:r>
    </w:p>
    <w:p>
      <w:pPr>
        <w:pStyle w:val="Ttulo2"/>
        <w:rPr/>
      </w:pPr>
      <w:bookmarkStart w:id="19" w:name="__RefHeading___Toc8416_2905816072"/>
      <w:bookmarkEnd w:id="19"/>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a determined photoperiod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 xml:space="preserve">ZT4 to 4h after dawn and so on. </w:t>
      </w:r>
      <w:r>
        <w:rPr>
          <w:color w:val="000000"/>
          <w:position w:val="0"/>
          <w:sz w:val="24"/>
          <w:sz w:val="24"/>
          <w:szCs w:val="24"/>
          <w:vertAlign w:val="baseline"/>
        </w:rPr>
        <w:t>S</w:t>
      </w:r>
      <w:r>
        <w:rPr>
          <w:color w:val="000000"/>
          <w:position w:val="0"/>
          <w:sz w:val="24"/>
          <w:sz w:val="24"/>
          <w:szCs w:val="24"/>
          <w:vertAlign w:val="baseline"/>
        </w:rPr>
        <w:t>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0" w:name="__RefHeading___Toc31194_448844389"/>
      <w:bookmarkEnd w:id="20"/>
      <w:r>
        <w:rPr>
          <w:sz w:val="32"/>
          <w:szCs w:val="32"/>
        </w:rPr>
        <w:t>Transcriptomic analysis</w:t>
      </w:r>
    </w:p>
    <w:p>
      <w:pPr>
        <w:pStyle w:val="Ttulo3"/>
        <w:rPr>
          <w:sz w:val="28"/>
          <w:szCs w:val="28"/>
        </w:rPr>
      </w:pPr>
      <w:bookmarkStart w:id="21" w:name="__RefHeading___Toc8418_2905816072"/>
      <w:bookmarkEnd w:id="21"/>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2" w:name="__RefHeading___Toc8420_2905816072"/>
      <w:bookmarkEnd w:id="22"/>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3" w:name="__RefHeading___Toc8422_2905816072"/>
      <w:bookmarkEnd w:id="23"/>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E</w:t>
      </w:r>
      <w:r>
        <w:rPr>
          <w:color w:val="000000"/>
          <w:position w:val="0"/>
          <w:sz w:val="24"/>
          <w:sz w:val="24"/>
          <w:szCs w:val="24"/>
          <w:vertAlign w:val="baseline"/>
        </w:rPr>
        <w:t>xtracts</w:t>
      </w:r>
      <w:r>
        <w:rPr>
          <w:color w:val="000000"/>
          <w:position w:val="0"/>
          <w:sz w:val="24"/>
          <w:sz w:val="24"/>
          <w:szCs w:val="24"/>
          <w:vertAlign w:val="baseline"/>
        </w:rPr>
        <w:t xml:space="preserve">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producing three</w:t>
      </w:r>
      <w:r>
        <w:rPr>
          <w:color w:val="000000"/>
          <w:position w:val="0"/>
          <w:sz w:val="24"/>
          <w:sz w:val="24"/>
          <w:szCs w:val="24"/>
          <w:vertAlign w:val="baseline"/>
        </w:rPr>
        <w:t xml:space="preserve"> different</w:t>
      </w:r>
      <w:r>
        <w:rPr>
          <w:color w:val="000000"/>
          <w:position w:val="0"/>
          <w:sz w:val="24"/>
          <w:sz w:val="24"/>
          <w:szCs w:val="24"/>
          <w:vertAlign w:val="baseline"/>
        </w:rPr>
        <w:t xml:space="preserve">iated </w:t>
      </w:r>
      <w:r>
        <w:rPr>
          <w:color w:val="000000"/>
          <w:position w:val="0"/>
          <w:sz w:val="24"/>
          <w:sz w:val="24"/>
          <w:szCs w:val="24"/>
          <w:vertAlign w:val="baseline"/>
        </w:rPr>
        <w:t xml:space="preserve">phases: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w:t>
      </w:r>
      <w:r>
        <w:rPr>
          <w:color w:val="000000"/>
          <w:position w:val="0"/>
          <w:sz w:val="24"/>
          <w:sz w:val="24"/>
          <w:szCs w:val="24"/>
          <w:vertAlign w:val="baseline"/>
        </w:rPr>
        <w:t>was</w:t>
      </w:r>
      <w:r>
        <w:rPr>
          <w:color w:val="000000"/>
          <w:position w:val="0"/>
          <w:sz w:val="24"/>
          <w:sz w:val="24"/>
          <w:szCs w:val="24"/>
          <w:vertAlign w:val="baseline"/>
        </w:rPr>
        <w:t xml:space="preserve"> collected, </w:t>
      </w:r>
      <w:r>
        <w:rPr>
          <w:color w:val="000000"/>
          <w:position w:val="0"/>
          <w:sz w:val="24"/>
          <w:sz w:val="24"/>
          <w:szCs w:val="24"/>
          <w:vertAlign w:val="baseline"/>
        </w:rPr>
        <w:t xml:space="preserve">mixed with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w:t>
      </w:r>
      <w:r>
        <w:rPr>
          <w:color w:val="000000"/>
          <w:position w:val="0"/>
          <w:sz w:val="24"/>
          <w:sz w:val="24"/>
          <w:szCs w:val="24"/>
          <w:vertAlign w:val="baseline"/>
        </w:rPr>
        <w:t xml:space="preserve">and centrifugated for </w:t>
      </w:r>
      <w:r>
        <w:rPr>
          <w:color w:val="000000"/>
          <w:position w:val="0"/>
          <w:sz w:val="24"/>
          <w:sz w:val="24"/>
          <w:szCs w:val="24"/>
          <w:vertAlign w:val="baseline"/>
        </w:rPr>
        <w:t xml:space="preserve">5 min </w:t>
      </w:r>
      <w:r>
        <w:rPr>
          <w:color w:val="000000"/>
          <w:position w:val="0"/>
          <w:sz w:val="24"/>
          <w:sz w:val="24"/>
          <w:szCs w:val="24"/>
          <w:vertAlign w:val="baseline"/>
        </w:rPr>
        <w:t>(</w:t>
      </w:r>
      <w:r>
        <w:rPr>
          <w:color w:val="000000"/>
          <w:position w:val="0"/>
          <w:sz w:val="24"/>
          <w:sz w:val="24"/>
          <w:szCs w:val="24"/>
          <w:vertAlign w:val="baseline"/>
        </w:rPr>
        <w:t>4 ºC at 13000 x g</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t>
      </w:r>
      <w:r>
        <w:rPr>
          <w:rStyle w:val="Fuentedeprrafopredeter"/>
          <w:color w:val="000000"/>
          <w:position w:val="0"/>
          <w:sz w:val="24"/>
          <w:sz w:val="24"/>
          <w:szCs w:val="24"/>
          <w:vertAlign w:val="baseline"/>
        </w:rPr>
        <w:t>In the last wash, only chloroform was used to avoid phenol contamination of the RNA samples. The supernatant was incubated overnight at -20 ºC in a solution of 80 μL 10 M LiCl and 550 μL 100% EtOH for RNA precipitation and finally, samples were centrifuged 10 min at 13000 x g 4 ºC. Pellets were dried to avoid EtOH contamination.</w:t>
      </w:r>
    </w:p>
    <w:p>
      <w:pPr>
        <w:pStyle w:val="Ttulo3"/>
        <w:rPr/>
      </w:pPr>
      <w:bookmarkStart w:id="24" w:name="__RefHeading___Toc8424_2905816072"/>
      <w:bookmarkEnd w:id="24"/>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5" w:name="__RefHeading___Toc8426_2905816072"/>
      <w:bookmarkEnd w:id="25"/>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6" w:name="__RefHeading___Toc8428_2905816072"/>
      <w:bookmarkEnd w:id="26"/>
      <w:r>
        <w:rPr>
          <w:sz w:val="32"/>
          <w:szCs w:val="32"/>
        </w:rPr>
        <w:t>Proteomic analysis</w:t>
      </w:r>
    </w:p>
    <w:p>
      <w:pPr>
        <w:pStyle w:val="Ttulo3"/>
        <w:rPr/>
      </w:pPr>
      <w:bookmarkStart w:id="27" w:name="__RefHeading___Toc8430_2905816072"/>
      <w:bookmarkEnd w:id="27"/>
      <w:r>
        <w:rPr/>
        <w:t>Sample collection</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t>The procedure was the same as that described for RNA analysis.</w:t>
      </w:r>
    </w:p>
    <w:p>
      <w:pPr>
        <w:pStyle w:val="Ttulo3"/>
        <w:spacing w:before="0" w:after="113"/>
        <w:rPr/>
      </w:pPr>
      <w:bookmarkStart w:id="28" w:name="__RefHeading___Toc8432_2905816072"/>
      <w:bookmarkEnd w:id="28"/>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f</w:t>
      </w:r>
      <w:r>
        <w:rPr>
          <w:color w:val="000000"/>
          <w:position w:val="0"/>
          <w:sz w:val="24"/>
          <w:sz w:val="24"/>
          <w:szCs w:val="24"/>
          <w:vertAlign w:val="baseline"/>
        </w:rPr>
        <w:t xml:space="preserve">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9" w:name="__RefHeading___Toc8434_2905816072"/>
      <w:bookmarkEnd w:id="29"/>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t>
      </w:r>
      <w:r>
        <w:rPr>
          <w:color w:val="000000"/>
          <w:position w:val="0"/>
          <w:sz w:val="24"/>
          <w:sz w:val="24"/>
          <w:szCs w:val="24"/>
          <w:vertAlign w:val="baseline"/>
        </w:rPr>
        <w:t>resuspended</w:t>
      </w:r>
      <w:r>
        <w:rPr>
          <w:color w:val="000000"/>
          <w:position w:val="0"/>
          <w:sz w:val="24"/>
          <w:sz w:val="24"/>
          <w:szCs w:val="24"/>
          <w:vertAlign w:val="baseline"/>
        </w:rPr>
        <w:t xml:space="preserve">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 xml:space="preserve">by </w:t>
      </w:r>
      <w:r>
        <w:rPr>
          <w:color w:val="000000"/>
          <w:position w:val="0"/>
          <w:sz w:val="24"/>
          <w:sz w:val="24"/>
          <w:szCs w:val="24"/>
          <w:vertAlign w:val="baseline"/>
        </w:rPr>
        <w:t>10</w:t>
      </w:r>
      <w:r>
        <w:rPr>
          <w:color w:val="000000"/>
          <w:position w:val="0"/>
          <w:sz w:val="24"/>
          <w:sz w:val="24"/>
          <w:szCs w:val="24"/>
          <w:vertAlign w:val="baseline"/>
        </w:rPr>
        <w:t xml:space="preserve">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w:t>
      </w:r>
      <w:r>
        <w:rPr>
          <w:rStyle w:val="Fuentedeprrafopredeter"/>
          <w:color w:val="000000"/>
          <w:position w:val="0"/>
          <w:sz w:val="24"/>
          <w:sz w:val="24"/>
          <w:szCs w:val="24"/>
          <w:vertAlign w:val="baseline"/>
        </w:rPr>
        <w:t>The final pellets were resuspended in NH</w:t>
      </w:r>
      <w:r>
        <w:rPr>
          <w:rStyle w:val="Fuentedeprrafopredeter"/>
          <w:color w:val="000000"/>
          <w:position w:val="-1"/>
          <w:sz w:val="16"/>
          <w:sz w:val="24"/>
          <w:szCs w:val="24"/>
        </w:rPr>
        <w:t>4</w:t>
      </w:r>
      <w:r>
        <w:rPr>
          <w:rStyle w:val="Fuentedeprrafopredeter"/>
          <w:color w:val="000000"/>
          <w:position w:val="0"/>
          <w:sz w:val="24"/>
          <w:sz w:val="24"/>
          <w:szCs w:val="24"/>
          <w:vertAlign w:val="baseline"/>
        </w:rPr>
        <w:t>HCO</w:t>
      </w:r>
      <w:r>
        <w:rPr>
          <w:rStyle w:val="Fuentedeprrafopredeter"/>
          <w:color w:val="000000"/>
          <w:position w:val="-1"/>
          <w:sz w:val="16"/>
          <w:sz w:val="24"/>
          <w:szCs w:val="24"/>
        </w:rPr>
        <w:t>3</w:t>
      </w:r>
      <w:r>
        <w:rPr>
          <w:rStyle w:val="Fuentedeprrafopredeter"/>
          <w:color w:val="000000"/>
          <w:position w:val="0"/>
          <w:sz w:val="24"/>
          <w:sz w:val="24"/>
          <w:szCs w:val="24"/>
          <w:vertAlign w:val="baseline"/>
        </w:rPr>
        <w:t xml:space="preserve"> 50 mM/0.2% Rapidgest (Waters) and total proteins were quantified using Qubit system.</w:t>
      </w:r>
      <w:r>
        <w:rPr>
          <w:color w:val="000000"/>
          <w:position w:val="0"/>
          <w:sz w:val="24"/>
          <w:sz w:val="24"/>
          <w:szCs w:val="24"/>
          <w:vertAlign w:val="baseline"/>
        </w:rPr>
        <w:t xml:space="preserve"> </w:t>
      </w:r>
    </w:p>
    <w:p>
      <w:pPr>
        <w:pStyle w:val="Ttulo3"/>
        <w:rPr>
          <w:sz w:val="28"/>
          <w:szCs w:val="28"/>
        </w:rPr>
      </w:pPr>
      <w:bookmarkStart w:id="30" w:name="__RefHeading___Toc8436_2905816072"/>
      <w:bookmarkEnd w:id="30"/>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w:t>
      </w:r>
      <w:r>
        <w:rPr>
          <w:color w:val="000000"/>
          <w:position w:val="0"/>
          <w:sz w:val="24"/>
          <w:sz w:val="24"/>
          <w:szCs w:val="24"/>
          <w:vertAlign w:val="baseline"/>
        </w:rPr>
        <w:t>d</w:t>
      </w:r>
      <w:r>
        <w:rPr>
          <w:color w:val="000000"/>
          <w:position w:val="0"/>
          <w:sz w:val="24"/>
          <w:sz w:val="24"/>
          <w:szCs w:val="24"/>
          <w:vertAlign w:val="baseline"/>
          <w:lang w:val="en-US"/>
        </w:rPr>
        <w:t xml:space="preserve">ithiothreitol </w:t>
      </w:r>
      <w:r>
        <w:rPr>
          <w:color w:val="000000"/>
          <w:position w:val="0"/>
          <w:sz w:val="24"/>
          <w:sz w:val="24"/>
          <w:szCs w:val="24"/>
          <w:vertAlign w:val="baseline"/>
          <w:lang w:val="en-US"/>
        </w:rPr>
        <w:t>(</w:t>
      </w:r>
      <w:r>
        <w:rPr>
          <w:color w:val="000000"/>
          <w:position w:val="0"/>
          <w:sz w:val="24"/>
          <w:sz w:val="24"/>
          <w:szCs w:val="24"/>
          <w:vertAlign w:val="baseline"/>
        </w:rPr>
        <w:t xml:space="preserve">DTT, final concentration 4.5 mM) for 30 min at 60 ºC. Then, iodoacetamide to a final concentration of 10 mM </w:t>
      </w:r>
      <w:r>
        <w:rPr>
          <w:color w:val="000000"/>
          <w:position w:val="0"/>
          <w:sz w:val="24"/>
          <w:sz w:val="24"/>
          <w:szCs w:val="24"/>
          <w:vertAlign w:val="baseline"/>
        </w:rPr>
        <w:t>was</w:t>
      </w:r>
      <w:r>
        <w:rPr>
          <w:color w:val="000000"/>
          <w:position w:val="0"/>
          <w:sz w:val="24"/>
          <w:sz w:val="24"/>
          <w:szCs w:val="24"/>
          <w:vertAlign w:val="baseline"/>
        </w:rPr>
        <w:t xml:space="preserve"> added </w:t>
      </w:r>
      <w:r>
        <w:rPr>
          <w:color w:val="000000"/>
          <w:position w:val="0"/>
          <w:sz w:val="24"/>
          <w:sz w:val="24"/>
          <w:szCs w:val="24"/>
          <w:vertAlign w:val="baseline"/>
        </w:rPr>
        <w:t xml:space="preserve">and </w:t>
      </w:r>
      <w:r>
        <w:rPr>
          <w:color w:val="000000"/>
          <w:position w:val="0"/>
          <w:sz w:val="24"/>
          <w:sz w:val="24"/>
          <w:szCs w:val="24"/>
          <w:vertAlign w:val="baseline"/>
        </w:rPr>
        <w:t>incubat</w:t>
      </w:r>
      <w:r>
        <w:rPr>
          <w:color w:val="000000"/>
          <w:position w:val="0"/>
          <w:sz w:val="24"/>
          <w:sz w:val="24"/>
          <w:szCs w:val="24"/>
          <w:vertAlign w:val="baseline"/>
        </w:rPr>
        <w:t>ed</w:t>
      </w:r>
      <w:r>
        <w:rPr>
          <w:color w:val="000000"/>
          <w:position w:val="0"/>
          <w:sz w:val="24"/>
          <w:sz w:val="24"/>
          <w:szCs w:val="24"/>
          <w:vertAlign w:val="baseline"/>
        </w:rPr>
        <w:t xml:space="preserve">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1" w:name="__RefHeading___Toc8438_2905816072"/>
      <w:bookmarkEnd w:id="31"/>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2" w:name="__RefHeading___Toc8440_2905816072"/>
      <w:bookmarkEnd w:id="32"/>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w:t>
      </w:r>
      <w:r>
        <w:rPr>
          <w:rStyle w:val="Fuentedeprrafopredeter"/>
          <w:color w:val="000000"/>
          <w:position w:val="0"/>
          <w:sz w:val="24"/>
          <w:sz w:val="24"/>
          <w:szCs w:val="24"/>
          <w:vertAlign w:val="baseline"/>
        </w:rPr>
        <w:t xml:space="preserve">Formic acid 0.1 % (v/v) was used as </w:t>
      </w:r>
      <w:r>
        <w:rPr>
          <w:rStyle w:val="Fuentedeprrafopredeter"/>
          <w:color w:val="000000"/>
          <w:position w:val="0"/>
          <w:sz w:val="24"/>
          <w:sz w:val="24"/>
          <w:szCs w:val="24"/>
          <w:vertAlign w:val="baseline"/>
        </w:rPr>
        <w:t xml:space="preserve">solvent A </w:t>
      </w:r>
      <w:r>
        <w:rPr>
          <w:rStyle w:val="Fuentedeprrafopredeter"/>
          <w:color w:val="000000"/>
          <w:position w:val="0"/>
          <w:sz w:val="24"/>
          <w:sz w:val="24"/>
          <w:szCs w:val="24"/>
          <w:vertAlign w:val="baseline"/>
        </w:rPr>
        <w:t>and 2% acetonitrile with formic acid 0.1 % (v/v) were used as solvent B. Peptides were eluted with a linear gradient of 5-35 % (v/v) of solvent B in 120 min at a flow rate of 300 nL/min. The source voltage was selected at 2600 V and the temperature was maintained at 100 ºC. Gas 1 was selected at 20 PSI, gas 2 at zero, and curtain gas at 25 PSI.</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It consisted of a TOF-MS with a scan window of 400-1250 m/z (accumulation time of 250 ms) followed by 50 MS/MS with a scan window of 230-1500 m/z (accumulation time of 65 ms) and with a cycle time of 2574 s. </w:t>
      </w:r>
    </w:p>
    <w:p>
      <w:pPr>
        <w:pStyle w:val="Ttulo4"/>
        <w:rPr/>
      </w:pPr>
      <w:bookmarkStart w:id="33" w:name="__RefHeading___Toc8442_2905816072"/>
      <w:bookmarkEnd w:id="33"/>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w:t>
      </w:r>
      <w:r>
        <w:rPr>
          <w:color w:val="000000"/>
          <w:position w:val="0"/>
          <w:sz w:val="24"/>
          <w:sz w:val="24"/>
          <w:szCs w:val="24"/>
          <w:vertAlign w:val="baseline"/>
        </w:rPr>
        <w:t>one</w:t>
      </w:r>
      <w:r>
        <w:rPr>
          <w:color w:val="000000"/>
          <w:position w:val="0"/>
          <w:sz w:val="24"/>
          <w:sz w:val="24"/>
          <w:szCs w:val="24"/>
          <w:vertAlign w:val="baseline"/>
        </w:rPr>
        <w:t xml:space="preserve">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ProteinPilot v5.0.1 software (Sciex) was used to identify the proteins in the library. A pooled search of all runs was performed. The parameters of the Paragon method were: trypsin as enzyme and iodoacetamide as cysteine alkylating agent.</w:t>
      </w:r>
      <w:r>
        <w:rPr>
          <w:color w:val="000000"/>
          <w:position w:val="0"/>
          <w:sz w:val="24"/>
          <w:sz w:val="24"/>
          <w:szCs w:val="24"/>
          <w:vertAlign w:val="baseline"/>
        </w:rPr>
        <w:t xml:space="preserve"> </w:t>
      </w:r>
    </w:p>
    <w:p>
      <w:pPr>
        <w:pStyle w:val="Cuerpodetexto"/>
        <w:spacing w:lineRule="auto" w:line="360"/>
        <w:jc w:val="both"/>
        <w:rPr/>
      </w:pPr>
      <w:r>
        <w:rPr>
          <w:color w:val="000000"/>
          <w:position w:val="0"/>
          <w:sz w:val="24"/>
          <w:sz w:val="24"/>
          <w:szCs w:val="24"/>
          <w:vertAlign w:val="baseline"/>
        </w:rPr>
        <w:t xml:space="preserve">The </w:t>
      </w:r>
      <w:r>
        <w:rPr>
          <w:i/>
          <w:iCs/>
          <w:color w:val="000000"/>
          <w:position w:val="0"/>
          <w:sz w:val="24"/>
          <w:sz w:val="24"/>
          <w:szCs w:val="24"/>
          <w:vertAlign w:val="baseline"/>
        </w:rPr>
        <w:t xml:space="preserve">Ostreococcus tauri </w:t>
      </w:r>
      <w:r>
        <w:rPr>
          <w:color w:val="000000"/>
          <w:position w:val="0"/>
          <w:sz w:val="24"/>
          <w:sz w:val="24"/>
          <w:szCs w:val="24"/>
          <w:vertAlign w:val="baseline"/>
        </w:rPr>
        <w:t xml:space="preserve">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xml:space="preserve">. A false positive analysis (FDR) was performed and those with FDR </w:t>
      </w:r>
      <w:r>
        <w:rPr>
          <w:rStyle w:val="Fuentedeprrafopredeter"/>
          <w:rFonts w:eastAsia="Symbol" w:cs="Symbol" w:ascii="Symbol" w:hAnsi="Symbol"/>
          <w:color w:val="000000"/>
          <w:position w:val="0"/>
          <w:sz w:val="24"/>
          <w:sz w:val="24"/>
          <w:szCs w:val="24"/>
          <w:vertAlign w:val="baseline"/>
        </w:rPr>
        <w:t></w:t>
      </w:r>
      <w:r>
        <w:rPr>
          <w:color w:val="000000"/>
          <w:position w:val="0"/>
          <w:sz w:val="24"/>
          <w:sz w:val="24"/>
          <w:szCs w:val="24"/>
          <w:vertAlign w:val="baseline"/>
        </w:rPr>
        <w:t xml:space="preserve"> 1 were considered.</w:t>
      </w:r>
    </w:p>
    <w:p>
      <w:pPr>
        <w:pStyle w:val="Ttulo4"/>
        <w:rPr/>
      </w:pPr>
      <w:bookmarkStart w:id="34" w:name="__RefHeading___Toc8444_2905816072"/>
      <w:bookmarkEnd w:id="34"/>
      <w:r>
        <w:rPr/>
        <w:t>SWATH runs</w:t>
      </w:r>
    </w:p>
    <w:p>
      <w:pPr>
        <w:pStyle w:val="Cuerpodetexto"/>
        <w:rPr/>
      </w:pPr>
      <w:r>
        <w:rPr/>
        <w:t xml:space="preserve">For each sample, the equivalent of 1 µg of digested protein was injected into each run. Before that, a standard (MS synthetic peptide calibration kit from Sciex) was injected to self-calibrate the equipment, control the sensitivity and chromatographic conditions. The described DDA method was used for SWATH runs with 60 ms of accumulation time and 3.7 s of cycle time. </w:t>
      </w:r>
      <w:r>
        <w:rPr>
          <w:color w:val="81D41A"/>
        </w:rPr>
        <w:t>(preguntar a rocio si cambia el metodo o no)</w:t>
      </w:r>
    </w:p>
    <w:p>
      <w:pPr>
        <w:pStyle w:val="Ttulo4"/>
        <w:rPr/>
      </w:pPr>
      <w:bookmarkStart w:id="35" w:name="__RefHeading___Toc8446_2905816072"/>
      <w:bookmarkEnd w:id="35"/>
      <w:r>
        <w:rPr/>
        <w:t>Data processing</w:t>
      </w:r>
    </w:p>
    <w:p>
      <w:pPr>
        <w:pStyle w:val="Cuerpodetexto"/>
        <w:spacing w:lineRule="auto" w:line="360"/>
        <w:jc w:val="both"/>
        <w:rPr/>
      </w:pPr>
      <w:r>
        <w:rPr>
          <w:rStyle w:val="Fuentedeprrafopredeter"/>
          <w:color w:val="000000"/>
          <w:position w:val="0"/>
          <w:sz w:val="24"/>
          <w:sz w:val="24"/>
          <w:szCs w:val="24"/>
          <w:vertAlign w:val="baseline"/>
        </w:rPr>
        <w:t>The library generated by DDA (1% FDR) was used in the analysis using the Sciex software PeaKView 2.2 with the microapp SWATH 2.0, together with the data obtained from the SWATH runs. Using this program, the chromatographic traces of the ions were extracted and dumped into the Marker view 1.2.1.1 program where the list of identified proteins with their corresponding areas were generated. The parameters for extraction of ions and obtaining the areas were: 10 peptides per protein, 7 transitions of each peptide, threshold of confidence of the peptides set at 90 and FDR 1%. The software NormalyzerDE 1.6.0</w:t>
      </w:r>
      <w:r>
        <w:rPr>
          <w:color w:val="000000"/>
          <w:position w:val="0"/>
          <w:sz w:val="24"/>
          <w:sz w:val="24"/>
          <w:szCs w:val="24"/>
          <w:vertAlign w:val="baseline"/>
        </w:rPr>
        <w:t xml:space="preserve">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6" w:name="__RefHeading___Toc8448_2905816072"/>
      <w:bookmarkEnd w:id="36"/>
      <w:r>
        <w:rPr/>
        <w:t>Cell cycle analysis</w:t>
      </w:r>
    </w:p>
    <w:p>
      <w:pPr>
        <w:pStyle w:val="Ttulo3"/>
        <w:rPr/>
      </w:pPr>
      <w:bookmarkStart w:id="37" w:name="__RefHeading___Toc8450_2905816072"/>
      <w:bookmarkEnd w:id="37"/>
      <w:r>
        <w:rPr/>
        <w:t xml:space="preserve">Sample collection </w:t>
      </w:r>
      <w:r>
        <w:rPr/>
        <w:t>and cell fixation method</w:t>
      </w:r>
    </w:p>
    <w:p>
      <w:pPr>
        <w:pStyle w:val="Cuerpodetexto"/>
        <w:spacing w:lineRule="auto" w:line="360"/>
        <w:jc w:val="both"/>
        <w:rPr/>
      </w:pPr>
      <w:r>
        <w:rPr>
          <w:rStyle w:val="Fuentedeprrafopredeter"/>
          <w:color w:val="000000"/>
          <w:position w:val="0"/>
          <w:sz w:val="24"/>
          <w:sz w:val="24"/>
          <w:szCs w:val="24"/>
          <w:vertAlign w:val="baseline"/>
        </w:rPr>
        <w:t>A</w:t>
      </w:r>
      <w:r>
        <w:rPr>
          <w:rStyle w:val="Fuentedeprrafopredeter"/>
          <w:color w:val="000000"/>
          <w:position w:val="0"/>
          <w:sz w:val="24"/>
          <w:sz w:val="24"/>
          <w:szCs w:val="24"/>
          <w:vertAlign w:val="baseline"/>
        </w:rPr>
        <w:t xml:space="preserve"> volume of 1.5 mL of cell suspension</w:t>
      </w:r>
      <w:r>
        <w:rPr>
          <w:rStyle w:val="Fuentedeprrafopredeter"/>
          <w:color w:val="F10D0C"/>
          <w:position w:val="0"/>
          <w:sz w:val="24"/>
          <w:sz w:val="24"/>
          <w:szCs w:val="24"/>
          <w:vertAlign w:val="baseline"/>
        </w:rPr>
        <w:t xml:space="preserve"> </w:t>
      </w:r>
      <w:r>
        <w:rPr>
          <w:rStyle w:val="Fuentedeprrafopredeter"/>
          <w:color w:val="000000"/>
          <w:position w:val="0"/>
          <w:sz w:val="24"/>
          <w:sz w:val="24"/>
          <w:szCs w:val="24"/>
          <w:vertAlign w:val="baseline"/>
        </w:rPr>
        <w:t>were harvested for each time point. These samples were diluted 1:10 in PBS to be sure the cell concentration is suitable to the assay. Two mL of these dilutions were centrifugated (</w:t>
      </w:r>
      <w:r>
        <w:rPr>
          <w:rStyle w:val="Fuentedeprrafopredeter"/>
          <w:color w:val="FF0000"/>
          <w:position w:val="0"/>
          <w:sz w:val="24"/>
          <w:sz w:val="24"/>
          <w:szCs w:val="24"/>
          <w:vertAlign w:val="baseline"/>
        </w:rPr>
        <w:t>condiciones??preguntar a Meriyou</w:t>
      </w:r>
      <w:r>
        <w:rPr>
          <w:rStyle w:val="Fuentedeprrafopredeter"/>
          <w:color w:val="000000"/>
          <w:position w:val="0"/>
          <w:sz w:val="24"/>
          <w:sz w:val="24"/>
          <w:szCs w:val="24"/>
          <w:vertAlign w:val="baseline"/>
        </w:rPr>
        <w:t>) and cells in the pellets were ﬁxed with 10 mL of 100% EtOH before stored at -20ºC for, at least, 24h.</w:t>
      </w:r>
    </w:p>
    <w:p>
      <w:pPr>
        <w:pStyle w:val="Ttulo3"/>
        <w:rPr/>
      </w:pPr>
      <w:bookmarkStart w:id="38" w:name="__RefHeading___Toc8452_2905816072"/>
      <w:bookmarkEnd w:id="38"/>
      <w:r>
        <w:rPr/>
        <w:t xml:space="preserve">Cell staining </w:t>
      </w:r>
      <w:r>
        <w:rPr/>
        <w:t>method</w:t>
      </w:r>
    </w:p>
    <w:p>
      <w:pPr>
        <w:pStyle w:val="Cuerpodetexto"/>
        <w:spacing w:lineRule="auto" w:line="360"/>
        <w:jc w:val="both"/>
        <w:rPr>
          <w:rFonts w:ascii="Liberation Sans" w:hAnsi="Liberation Sans"/>
        </w:rPr>
      </w:pPr>
      <w:r>
        <w:rPr>
          <w:rStyle w:val="Fuentedeprrafopredeter"/>
          <w:color w:val="000000"/>
          <w:position w:val="0"/>
          <w:sz w:val="24"/>
          <w:sz w:val="24"/>
          <w:szCs w:val="24"/>
          <w:vertAlign w:val="baseline"/>
        </w:rPr>
        <w:t>After fixation, cell suspensions were centrifuged for 5 min at 3500 x g (room temperature) and resuspended in 1 mL of PBS, washed once with PBS and sonicated for 3 minutes in an Ultrasonic Cleaner (JSP, US21, ultrasonic power 50W), in order to eliminate cell clumps and aggregates before staining.</w:t>
      </w:r>
    </w:p>
    <w:p>
      <w:pPr>
        <w:pStyle w:val="Cuerpodetexto"/>
        <w:spacing w:lineRule="auto" w:line="360"/>
        <w:jc w:val="both"/>
        <w:rPr>
          <w:rFonts w:ascii="Liberation Sans" w:hAnsi="Liberation Sans"/>
        </w:rPr>
      </w:pPr>
      <w:r>
        <w:rPr>
          <w:rStyle w:val="Fuentedeprrafopredeter"/>
          <w:color w:val="000000"/>
          <w:position w:val="0"/>
          <w:sz w:val="24"/>
          <w:sz w:val="24"/>
          <w:szCs w:val="24"/>
          <w:vertAlign w:val="baseline"/>
        </w:rPr>
        <w:t xml:space="preserve">In the staining process, 2μL of the Vibrant Dye Cycle Green (V35004, Thermo Fisher) (10 μM final stain concentration) were added to each sample and incubated 30 min (37°C) for selective DNA labeling.. After incubation, cells were washed </w:t>
      </w:r>
      <w:r>
        <w:rPr>
          <w:rStyle w:val="Fuentedeprrafopredeter"/>
          <w:color w:val="FF0000"/>
          <w:position w:val="0"/>
          <w:sz w:val="24"/>
          <w:sz w:val="24"/>
          <w:szCs w:val="24"/>
          <w:vertAlign w:val="baseline"/>
        </w:rPr>
        <w:t>(</w:t>
      </w:r>
      <w:r>
        <w:rPr>
          <w:rStyle w:val="Fuentedeprrafopredeter"/>
          <w:color w:val="FF0000"/>
          <w:position w:val="0"/>
          <w:sz w:val="24"/>
          <w:sz w:val="24"/>
          <w:szCs w:val="24"/>
          <w:highlight w:val="yellow"/>
          <w:vertAlign w:val="baseline"/>
        </w:rPr>
        <w:t>con qué??? preguntar a meriyou)</w:t>
      </w:r>
      <w:r>
        <w:rPr>
          <w:rStyle w:val="Fuentedeprrafopredeter"/>
          <w:color w:val="000000"/>
          <w:position w:val="0"/>
          <w:sz w:val="24"/>
          <w:sz w:val="24"/>
          <w:szCs w:val="24"/>
          <w:vertAlign w:val="baseline"/>
        </w:rPr>
        <w:t xml:space="preserve"> and transferred to ﬂow cytometry tubes for cell cycle analysis.</w:t>
      </w:r>
    </w:p>
    <w:p>
      <w:pPr>
        <w:pStyle w:val="Ttulo3"/>
        <w:rPr/>
      </w:pPr>
      <w:bookmarkStart w:id="39" w:name="__RefHeading___Toc8454_2905816072"/>
      <w:bookmarkEnd w:id="39"/>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40" w:name="__RefHeading___Toc134159_215731975"/>
      <w:bookmarkEnd w:id="40"/>
      <w:r>
        <w:rPr>
          <w:sz w:val="32"/>
          <w:szCs w:val="32"/>
        </w:rPr>
        <w:t>Analysis of photosynthetic activity</w:t>
      </w:r>
    </w:p>
    <w:p>
      <w:pPr>
        <w:pStyle w:val="Ttulo3"/>
        <w:rPr/>
      </w:pPr>
      <w:bookmarkStart w:id="41" w:name="__RefHeading___Toc8456_2905816072"/>
      <w:bookmarkEnd w:id="41"/>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2" w:name="__RefHeading___Toc8458_2905816072"/>
      <w:bookmarkEnd w:id="42"/>
      <w:r>
        <w:rPr/>
        <w:t>Data acquisition</w:t>
      </w:r>
    </w:p>
    <w:p>
      <w:pPr>
        <w:pStyle w:val="Cuerpodetexto"/>
        <w:rPr/>
      </w:pPr>
      <w:r>
        <w:rPr>
          <w:color w:val="000000"/>
          <w:position w:val="0"/>
          <w:sz w:val="24"/>
          <w:sz w:val="24"/>
          <w:szCs w:val="24"/>
          <w:vertAlign w:val="baseline"/>
        </w:rPr>
        <w:t xml:space="preserve">In order to analyze photosynthetic parameters, Pulse-Amplitude-Modulation PAM fluorometry measurements were performed using a Waltz DUAL-PAM-100. After the darkness incubation, the non-actinic modulated light (450 nm, 2.8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color w:val="000000"/>
          <w:position w:val="0"/>
          <w:sz w:val="24"/>
          <w:sz w:val="24"/>
          <w:szCs w:val="24"/>
          <w:vertAlign w:val="baseline"/>
        </w:rPr>
        <w:t>) was turned on, in order to measure F</w:t>
      </w:r>
      <w:r>
        <w:rPr>
          <w:rStyle w:val="Fuentedeprrafopredeter"/>
          <w:color w:val="000000"/>
          <w:position w:val="-1"/>
          <w:sz w:val="16"/>
          <w:sz w:val="24"/>
          <w:szCs w:val="24"/>
        </w:rPr>
        <w:t xml:space="preserve">o </w:t>
      </w:r>
      <w:r>
        <w:rPr>
          <w:color w:val="000000"/>
          <w:position w:val="0"/>
          <w:sz w:val="24"/>
          <w:sz w:val="24"/>
          <w:szCs w:val="24"/>
          <w:vertAlign w:val="baseline"/>
        </w:rPr>
        <w:t>(fluorescence basal level). Then, to determine F</w:t>
      </w:r>
      <w:r>
        <w:rPr>
          <w:rStyle w:val="Fuentedeprrafopredeter"/>
          <w:color w:val="000000"/>
          <w:position w:val="-1"/>
          <w:sz w:val="16"/>
          <w:sz w:val="24"/>
          <w:szCs w:val="24"/>
        </w:rPr>
        <w:t xml:space="preserve">M </w:t>
      </w:r>
      <w:r>
        <w:rPr>
          <w:color w:val="000000"/>
          <w:position w:val="0"/>
          <w:sz w:val="24"/>
          <w:sz w:val="24"/>
          <w:szCs w:val="24"/>
          <w:vertAlign w:val="baseline"/>
        </w:rPr>
        <w:t>(the maximum fluorescence level), a saturating red light pulse</w:t>
      </w:r>
      <w:r>
        <w:rPr>
          <w:rStyle w:val="Fuentedeprrafopredeter"/>
          <w:color w:val="000000"/>
          <w:position w:val="0"/>
          <w:sz w:val="32"/>
          <w:sz w:val="32"/>
          <w:szCs w:val="32"/>
          <w:vertAlign w:val="baseline"/>
        </w:rPr>
        <w:t xml:space="preserve"> </w:t>
      </w:r>
      <w:r>
        <w:rPr>
          <w:color w:val="000000"/>
          <w:position w:val="0"/>
          <w:sz w:val="24"/>
          <w:sz w:val="24"/>
          <w:szCs w:val="24"/>
          <w:vertAlign w:val="baseline"/>
        </w:rPr>
        <w:t xml:space="preserve">of 655nm and 5000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rStyle w:val="Fuentedeprrafopredeter"/>
          <w:color w:val="000000"/>
          <w:position w:val="0"/>
          <w:sz w:val="24"/>
          <w:sz w:val="24"/>
          <w:szCs w:val="24"/>
          <w:vertAlign w:val="baseline"/>
        </w:rPr>
        <w:t xml:space="preserve"> iwas applied to the sample during 400 ms. The F</w:t>
      </w:r>
      <w:r>
        <w:rPr>
          <w:rStyle w:val="Fuentedeprrafopredeter"/>
          <w:color w:val="000000"/>
          <w:position w:val="-1"/>
          <w:sz w:val="16"/>
          <w:sz w:val="24"/>
          <w:szCs w:val="24"/>
        </w:rPr>
        <w:t>V</w:t>
      </w:r>
      <w:r>
        <w:rPr>
          <w:rStyle w:val="Fuentedeprrafopredeter"/>
          <w:color w:val="000000"/>
          <w:position w:val="0"/>
          <w:sz w:val="24"/>
          <w:sz w:val="24"/>
          <w:szCs w:val="24"/>
          <w:vertAlign w:val="baseline"/>
        </w:rPr>
        <w:t>/F</w:t>
      </w:r>
      <w:r>
        <w:rPr>
          <w:rStyle w:val="Fuentedeprrafopredeter"/>
          <w:color w:val="000000"/>
          <w:position w:val="-1"/>
          <w:sz w:val="16"/>
          <w:sz w:val="24"/>
          <w:szCs w:val="24"/>
        </w:rPr>
        <w:t>M</w:t>
      </w:r>
      <w:r>
        <w:rPr>
          <w:rStyle w:val="Fuentedeprrafopredeter"/>
          <w:color w:val="000000"/>
          <w:position w:val="0"/>
          <w:sz w:val="24"/>
          <w:sz w:val="24"/>
          <w:szCs w:val="24"/>
          <w:vertAlign w:val="baseline"/>
        </w:rPr>
        <w:t>, that corresponds to the maximum potential quantum efficiency of Photosystem II when all reaction centers were open, was calculated as:</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3" w:name="__RefHeading___Toc29093_2905816072"/>
      <w:bookmarkEnd w:id="43"/>
      <w:r>
        <w:rPr>
          <w:sz w:val="32"/>
          <w:szCs w:val="32"/>
        </w:rPr>
        <w:t>Analytical determinations</w:t>
      </w:r>
    </w:p>
    <w:p>
      <w:pPr>
        <w:pStyle w:val="Ttulo3"/>
        <w:rPr/>
      </w:pPr>
      <w:bookmarkStart w:id="44" w:name="__RefHeading___Toc29095_2905816072"/>
      <w:bookmarkEnd w:id="44"/>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45" w:name="__RefHeading___Toc31202_448844389"/>
      <w:bookmarkEnd w:id="45"/>
      <w:r>
        <w:rPr/>
        <w:t xml:space="preserve">Starch Content </w:t>
      </w:r>
    </w:p>
    <w:p>
      <w:pPr>
        <w:pStyle w:val="Ttulo4"/>
        <w:rPr/>
      </w:pPr>
      <w:bookmarkStart w:id="46" w:name="__RefHeading___Toc29097_2905816072"/>
      <w:bookmarkEnd w:id="46"/>
      <w:r>
        <w:rPr/>
        <w:t xml:space="preserve">Cell disruption </w:t>
      </w:r>
    </w:p>
    <w:p>
      <w:pPr>
        <w:pStyle w:val="Cuerpodetexto"/>
        <w:jc w:val="both"/>
        <w:rPr/>
      </w:pPr>
      <w:r>
        <w:rPr>
          <w:color w:val="000000"/>
          <w:position w:val="0"/>
          <w:sz w:val="24"/>
          <w:sz w:val="24"/>
          <w:szCs w:val="24"/>
          <w:vertAlign w:val="baseline"/>
        </w:rPr>
        <w:t>Approximately 2-3 mg of lyophilized biomass were added to hermetic tubes containing 1 m</w:t>
      </w:r>
      <w:r>
        <w:rPr>
          <w:rStyle w:val="Fuentedeprrafopredeter"/>
          <w:color w:val="000000"/>
          <w:position w:val="0"/>
          <w:sz w:val="24"/>
          <w:sz w:val="24"/>
          <w:szCs w:val="24"/>
          <w:vertAlign w:val="baseline"/>
        </w:rPr>
        <w:t>L of glass beads (0.25–0.3 mm diameter) and 2 mL of chloroform:methanol (2:1)</w:t>
      </w:r>
      <w:r>
        <w:rPr>
          <w:rStyle w:val="Fuentedeprrafopredeter"/>
          <w:color w:val="C9211E"/>
          <w:position w:val="0"/>
          <w:sz w:val="24"/>
          <w:sz w:val="24"/>
          <w:szCs w:val="24"/>
          <w:vertAlign w:val="baseline"/>
        </w:rPr>
        <w:t>.</w:t>
      </w:r>
      <w:r>
        <w:rPr>
          <w:rStyle w:val="Fuentedeprrafopredeter"/>
          <w:color w:val="000000"/>
          <w:position w:val="0"/>
          <w:sz w:val="24"/>
          <w:sz w:val="24"/>
          <w:szCs w:val="24"/>
          <w:vertAlign w:val="baseline"/>
        </w:rPr>
        <w:t xml:space="preserve"> Three disrupting cycles (60 s agitation - 60 s incubation on ice) were applied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dried.</w:t>
      </w:r>
    </w:p>
    <w:p>
      <w:pPr>
        <w:pStyle w:val="Ttulo4"/>
        <w:rPr/>
      </w:pPr>
      <w:bookmarkStart w:id="47" w:name="__RefHeading___Toc29099_2905816072"/>
      <w:bookmarkEnd w:id="47"/>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rPr/>
      </w:pPr>
      <w:r>
        <w:rPr>
          <w:rStyle w:val="Fuentedeprrafopredeter"/>
          <w:color w:val="000000"/>
        </w:rPr>
        <w:t>Starch granules in dry pellets were alkaline solubilized with 1mL of 0.2 M KOH and heated at 100 ºC. After 30 min, samples were gradually cooled and pH was adjusted to 5.0 adding 300 μL of 1 M acetic acid.</w:t>
      </w:r>
    </w:p>
    <w:p>
      <w:pPr>
        <w:pStyle w:val="Cuerpodetexto"/>
        <w:jc w:val="both"/>
        <w:rPr/>
      </w:pPr>
      <w:r>
        <w:rPr>
          <w:rStyle w:val="Fuentedeprrafopredeter"/>
          <w:i w:val="false"/>
          <w:iCs w:val="false"/>
          <w:color w:val="000000"/>
          <w:position w:val="0"/>
          <w:sz w:val="24"/>
          <w:sz w:val="24"/>
          <w:szCs w:val="24"/>
          <w:vertAlign w:val="baseline"/>
        </w:rPr>
        <w:t xml:space="preserve">To starch digestion, 7.4 U of α-amylase were added and incubated 30 min at 37 ºC, breaking down starch in small linear and branched oligosaccharides. After that, </w:t>
      </w:r>
      <w:r>
        <w:rPr>
          <w:rStyle w:val="Nfasis"/>
          <w:i w:val="false"/>
          <w:iCs w:val="false"/>
          <w:color w:val="000000"/>
          <w:position w:val="0"/>
          <w:sz w:val="24"/>
          <w:sz w:val="24"/>
          <w:szCs w:val="24"/>
          <w:vertAlign w:val="baseline"/>
        </w:rPr>
        <w:t>5 U of</w:t>
      </w:r>
      <w:r>
        <w:rPr>
          <w:rStyle w:val="Fuentedeprrafopredeter"/>
          <w:i w:val="false"/>
          <w:iCs w:val="false"/>
          <w:color w:val="000000"/>
          <w:position w:val="0"/>
          <w:sz w:val="24"/>
          <w:sz w:val="24"/>
          <w:szCs w:val="24"/>
          <w:vertAlign w:val="baseline"/>
        </w:rPr>
        <w:t xml:space="preserve"> amyloglucosidase were added and incubated 1-2 h at 55 ºC releasing glucose residues </w:t>
      </w:r>
      <w:r>
        <w:rPr>
          <w:rStyle w:val="Nfasis"/>
          <w:i w:val="false"/>
          <w:iCs w:val="false"/>
          <w:color w:val="000000"/>
          <w:position w:val="0"/>
          <w:sz w:val="24"/>
          <w:sz w:val="24"/>
          <w:szCs w:val="24"/>
          <w:vertAlign w:val="baseline"/>
        </w:rPr>
        <w:t>. Finally, in order to stop enzymatic reaction, the samples were incubated at 100 ºC 2 min and centrifuged at 13000 x g for 10 min discarding pellet. Enzymes were prepared in 0.1 M of sodium acetate pH 4.5.</w:t>
      </w:r>
    </w:p>
    <w:p>
      <w:pPr>
        <w:pStyle w:val="Ttulo4"/>
        <w:rPr/>
      </w:pPr>
      <w:bookmarkStart w:id="48" w:name="__RefHeading___Toc29101_2905816072"/>
      <w:bookmarkEnd w:id="48"/>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Nfasis"/>
          <w:i w:val="false"/>
          <w:iCs w:val="false"/>
        </w:rPr>
        <w:t>The method combined two enzymatic activities: hexoquinase, that phosphorylated glucose residues, and glucose-6-phosphate dehydrogenase (G6PDH) that reduced NAD</w:t>
      </w:r>
      <w:r>
        <w:rPr>
          <w:rStyle w:val="Nfasis"/>
          <w:i w:val="false"/>
          <w:iCs w:val="false"/>
          <w:position w:val="6"/>
          <w:sz w:val="16"/>
        </w:rPr>
        <w:t>+</w:t>
      </w:r>
      <w:r>
        <w:rPr>
          <w:rStyle w:val="Nfasis"/>
          <w:i w:val="false"/>
          <w:iCs w:val="false"/>
        </w:rPr>
        <w:t xml:space="preserve"> oxidizing the phosphorylated glucose. NADH generated could be measured at 340 nm and corelated to glucose concentration in a ratio 1:1 (Fig. 11).</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 xml:space="preserve">were </w:t>
      </w:r>
      <w:r>
        <w:rPr>
          <w:rStyle w:val="Destacado"/>
          <w:i w:val="false"/>
          <w:iCs w:val="false"/>
          <w:color w:val="000000"/>
          <w:position w:val="0"/>
          <w:sz w:val="24"/>
          <w:sz w:val="24"/>
          <w:szCs w:val="24"/>
          <w:vertAlign w:val="baseline"/>
        </w:rPr>
        <w:t>used containing:</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Nfasis"/>
          <w:i w:val="false"/>
          <w:iCs w:val="false"/>
          <w:color w:val="000000"/>
          <w:position w:val="0"/>
          <w:sz w:val="24"/>
          <w:sz w:val="24"/>
          <w:szCs w:val="24"/>
          <w:vertAlign w:val="baseline"/>
        </w:rPr>
        <w:t>The absorbance of that mixture was measured at 340 nm followed by the addition of 5 μL of 1 U μL</w:t>
      </w:r>
      <w:r>
        <w:rPr>
          <w:rStyle w:val="Nfasis"/>
          <w:i w:val="false"/>
          <w:iCs w:val="false"/>
          <w:color w:val="000000"/>
          <w:position w:val="6"/>
          <w:sz w:val="16"/>
          <w:sz w:val="24"/>
          <w:szCs w:val="24"/>
        </w:rPr>
        <w:t xml:space="preserve">-1 </w:t>
      </w:r>
      <w:r>
        <w:rPr>
          <w:rStyle w:val="Nfasis"/>
          <w:i w:val="false"/>
          <w:iCs w:val="false"/>
          <w:color w:val="000000"/>
          <w:position w:val="0"/>
          <w:sz w:val="24"/>
          <w:sz w:val="24"/>
          <w:szCs w:val="24"/>
          <w:vertAlign w:val="baseline"/>
        </w:rPr>
        <w:t>hexoquinase enzyme and the incubation at 27 ºC for 20 min. After that, a second measure allowed to determine the amount of NADH produced during the reaction. NADH absorbance was related to the amount of glucose residues and consequently to the initial amount of starch in each the sample from calibration curves with commercial starch.</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49" w:name="__RefHeading___Toc134161_215731975"/>
      <w:bookmarkEnd w:id="49"/>
      <w:r>
        <w:rPr/>
        <w:t xml:space="preserve">Carotenoid Content </w:t>
      </w:r>
    </w:p>
    <w:p>
      <w:pPr>
        <w:pStyle w:val="Ttulo4"/>
        <w:rPr/>
      </w:pPr>
      <w:bookmarkStart w:id="50" w:name="__RefHeading___Toc75128_2905816072"/>
      <w:bookmarkEnd w:id="50"/>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 xml:space="preserve">Four milligrams of lyophilized biomass </w:t>
      </w:r>
      <w:r>
        <w:rPr>
          <w:rStyle w:val="Fuentedeprrafopredeter"/>
          <w:color w:val="000000"/>
          <w:position w:val="0"/>
          <w:sz w:val="24"/>
          <w:sz w:val="24"/>
          <w:szCs w:val="24"/>
          <w:vertAlign w:val="baseline"/>
        </w:rPr>
        <w:t>were added to hermetic tube containing 1 mL of glass beads (0.25–0.3 mm diameter) and 1 mL of pure acetone. Three disrupting cycles (60 s agitation – 60 s incubation on ice) were applied using Mini-Beadbeater (BioSpec Products).</w:t>
      </w:r>
    </w:p>
    <w:p>
      <w:pPr>
        <w:pStyle w:val="Ttulo4"/>
        <w:rPr/>
      </w:pPr>
      <w:bookmarkStart w:id="51" w:name="__RefHeading___Toc75130_2905816072"/>
      <w:bookmarkEnd w:id="51"/>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rStyle w:val="Fuentedeprrafopredeter"/>
          <w:color w:val="000000"/>
          <w:position w:val="0"/>
          <w:sz w:val="24"/>
          <w:sz w:val="24"/>
          <w:szCs w:val="24"/>
          <w:vertAlign w:val="baseline"/>
        </w:rPr>
        <w:t>After centrifugation 4 min at 13000 x g, cellular extract was collected and saved in new tube. Again, 1 mL of pure acetone was added to wash glass beads, centrifugated and collected the supernatant. This process was repeated until the supernatant turned colorless. Supernatants were joined in the same tube and acetone was evaporated using a stream of nitrogen gas. Finally, 350 μL of acetone were added for HPLC analysis.</w:t>
      </w:r>
    </w:p>
    <w:p>
      <w:pPr>
        <w:pStyle w:val="Ttulo4"/>
        <w:rPr>
          <w:sz w:val="26"/>
          <w:szCs w:val="26"/>
        </w:rPr>
      </w:pPr>
      <w:bookmarkStart w:id="52" w:name="__RefHeading___Toc75132_2905816072"/>
      <w:bookmarkEnd w:id="52"/>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rStyle w:val="Fuentedeprrafopredeter"/>
          <w:color w:val="000000"/>
          <w:position w:val="0"/>
          <w:sz w:val="24"/>
          <w:sz w:val="24"/>
          <w:szCs w:val="24"/>
          <w:vertAlign w:val="baseline"/>
        </w:rPr>
        <w:t xml:space="preserve">A Hitachi HPLC (Elite LaChrom), equipped with a photodiode-array detector (Hitachi L-2455) was used. Separation was performed on a Waters NovaPak C-18 (3.9×150 mm, 4 µm particle size, 60 Å pore size) column. Following </w:t>
      </w:r>
      <w:r>
        <w:rPr>
          <w:rStyle w:val="Fuentedeprrafopredeter"/>
          <w:color w:val="FF0000"/>
          <w:position w:val="0"/>
          <w:sz w:val="24"/>
          <w:sz w:val="24"/>
          <w:szCs w:val="24"/>
          <w:vertAlign w:val="baseline"/>
        </w:rPr>
        <w:t>CITA</w:t>
      </w:r>
      <w:r>
        <w:rPr>
          <w:rStyle w:val="Fuentedeprrafopredeter"/>
          <w:color w:val="000000"/>
          <w:position w:val="0"/>
          <w:sz w:val="24"/>
          <w:sz w:val="24"/>
          <w:szCs w:val="24"/>
          <w:vertAlign w:val="baseline"/>
        </w:rPr>
        <w:t xml:space="preserve"> proposed method, the eluents used to create a gradient through the mobile phase were: eluent A (0.1 M ammonium acetate and 15:85 v/v H</w:t>
      </w:r>
      <w:r>
        <w:rPr>
          <w:rStyle w:val="Fuentedeprrafopredeter"/>
          <w:color w:val="000000"/>
          <w:position w:val="-1"/>
          <w:sz w:val="16"/>
          <w:sz w:val="24"/>
          <w:szCs w:val="24"/>
        </w:rPr>
        <w:t>2</w:t>
      </w:r>
      <w:r>
        <w:rPr>
          <w:rStyle w:val="Fuentedeprrafopredeter"/>
          <w:color w:val="000000"/>
          <w:position w:val="0"/>
          <w:sz w:val="24"/>
          <w:sz w:val="24"/>
          <w:szCs w:val="24"/>
          <w:vertAlign w:val="baseline"/>
        </w:rPr>
        <w:t>O-methanol) and eluent B (44:43:13 v/v methanol-acetonitrile-acetone). Temperature was maintained constant (20 ºC) during the whole process and eluents flowed at 800 μL min</w:t>
      </w:r>
      <w:r>
        <w:rPr>
          <w:rStyle w:val="Fuentedeprrafopredeter"/>
          <w:color w:val="000000"/>
          <w:position w:val="6"/>
          <w:sz w:val="16"/>
          <w:sz w:val="24"/>
          <w:szCs w:val="24"/>
        </w:rPr>
        <w:t>-1</w:t>
      </w:r>
      <w:r>
        <w:rPr>
          <w:rStyle w:val="Fuentedeprrafopredete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b/>
          <w:bCs/>
          <w:strike w:val="false"/>
          <w:dstrike w:val="false"/>
          <w:color w:val="000000"/>
          <w:position w:val="0"/>
          <w:sz w:val="24"/>
          <w:sz w:val="24"/>
          <w:szCs w:val="24"/>
          <w:vertAlign w:val="baseline"/>
        </w:rPr>
        <w:t>Propuesta de Mercedes</w:t>
      </w:r>
      <w:r>
        <w:rPr>
          <w:strike w:val="false"/>
          <w:dstrike w:val="false"/>
          <w:color w:val="000000"/>
          <w:position w:val="0"/>
          <w:sz w:val="24"/>
          <w:sz w:val="24"/>
          <w:szCs w:val="24"/>
          <w:vertAlign w:val="baseline"/>
        </w:rPr>
        <w:t xml:space="preserve">: </w:t>
      </w:r>
      <w:r>
        <w:rPr>
          <w:rStyle w:val="Fuentedeprrafopredeter"/>
          <w:strike w:val="false"/>
          <w:dstrike w:val="false"/>
          <w:color w:val="000000"/>
          <w:position w:val="0"/>
          <w:sz w:val="24"/>
          <w:sz w:val="24"/>
          <w:szCs w:val="24"/>
          <w:vertAlign w:val="baseline"/>
        </w:rPr>
        <w:t xml:space="preserve">Different carotenoids were identified based on the retention times and absorption profiles of carotenoids patterns previously analyzed. </w:t>
      </w:r>
      <w:r>
        <w:rPr>
          <w:rStyle w:val="Fuentedeprrafopredeter"/>
          <w:strike w:val="false"/>
          <w:dstrike w:val="false"/>
          <w:color w:val="000000"/>
          <w:position w:val="0"/>
          <w:sz w:val="24"/>
          <w:sz w:val="24"/>
          <w:szCs w:val="24"/>
          <w:highlight w:val="yellow"/>
          <w:vertAlign w:val="baseline"/>
        </w:rPr>
        <w:t xml:space="preserve">. </w:t>
      </w:r>
      <w:r>
        <w:rPr>
          <w:rStyle w:val="Fuentedeprrafopredeter"/>
          <w:strike w:val="false"/>
          <w:dstrike w:val="false"/>
          <w:color w:val="000000"/>
          <w:position w:val="0"/>
          <w:sz w:val="24"/>
          <w:sz w:val="24"/>
          <w:szCs w:val="24"/>
          <w:highlight w:val="yellow"/>
          <w:vertAlign w:val="baseline"/>
          <w:lang w:val="es-ES"/>
        </w:rPr>
        <w:t>PROPONGO NO ESPECIFICAR LA CUANTIFICACIÓN PORQUE NO ES FÁCIL DE EXPLICAR</w:t>
      </w:r>
    </w:p>
    <w:p>
      <w:pPr>
        <w:pStyle w:val="Ttulo2"/>
        <w:rPr/>
      </w:pPr>
      <w:bookmarkStart w:id="53" w:name="__RefHeading___Toc31206_448844389"/>
      <w:bookmarkEnd w:id="53"/>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4" w:name="__RefHeading___Toc75134_2905816072"/>
      <w:bookmarkEnd w:id="54"/>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xml:space="preserve">⁠ from Bioconductor was used to statistically identify rhythmic patterns in the different data collected. </w:t>
      </w:r>
    </w:p>
    <w:p>
      <w:pPr>
        <w:pStyle w:val="Cuerpodetexto"/>
        <w:rPr/>
      </w:pPr>
      <w:r>
        <w:rPr/>
        <w:t xml:space="preserve">Three complete diurnal cycles from both photoperiods were used to detect rhythmic patterns in the different data of this study: expression levels of genes, abundance of proteins, </w:t>
      </w:r>
      <w:r>
        <w:rPr>
          <w:rStyle w:val="Fuentedeprrafopredeter"/>
          <w:color w:val="000000"/>
        </w:rPr>
        <w:t>maximum potential quantum efficiency of Photosystem II, cells in the different cell cycle phases and carotenoids and starch contents.</w:t>
      </w:r>
    </w:p>
    <w:p>
      <w:pPr>
        <w:pStyle w:val="Cuerpodetexto"/>
        <w:rPr/>
      </w:pPr>
      <w:r>
        <w:rPr/>
        <w:t>Rhythmic patterns with a single maximum point over a complete diurnal cycle were detected by setting the period parameter from RAIN to 24 hours. Similarly, more complex rhythmic patterns (the ones with two or even three maximum points per day) were detected changing the period parameter from RAIN to 12 and 8 hours respectively. A 0.05 p-value threshold was used in all scenarios.</w:t>
      </w:r>
    </w:p>
    <w:p>
      <w:pPr>
        <w:pStyle w:val="Cuerpodetexto"/>
        <w:rPr>
          <w:rFonts w:ascii="Liberation Sans" w:hAnsi="Liberation Sans"/>
          <w:sz w:val="24"/>
          <w:szCs w:val="24"/>
        </w:rPr>
      </w:pPr>
      <w:r>
        <w:rPr>
          <w:rStyle w:val="Fuentedeprrafopredeter"/>
          <w:color w:val="000000"/>
          <w:position w:val="0"/>
          <w:sz w:val="24"/>
          <w:sz w:val="24"/>
          <w:szCs w:val="24"/>
          <w:vertAlign w:val="baseline"/>
        </w:rPr>
        <w:t>In addition, the last two diurnal cycles and two consecutive days of continuous light or darkness were considered for the RAIN analysis described above. In that way, RAIN could statistically test if a similar pattern was maintained after changing the cycling light regime to a continuous light or darkness input and prevent a bias towards any of the two conditions.</w:t>
      </w:r>
    </w:p>
    <w:p>
      <w:pPr>
        <w:pStyle w:val="Ttulo3"/>
        <w:rPr/>
      </w:pPr>
      <w:bookmarkStart w:id="55" w:name="__RefHeading___Toc75136_2905816072"/>
      <w:bookmarkEnd w:id="55"/>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The rhythmic patterns were fitted to a co-sinusoidal wave in order to be characterized and to enable comparison between them. The statistical significance of the differences in these waves parameters between different of rhythmic patterns was performed using the R package CircaCompare </w:t>
      </w:r>
      <w:r>
        <w:rPr>
          <w:position w:val="0"/>
          <w:sz w:val="24"/>
          <w:vertAlign w:val="baseline"/>
        </w:rPr>
        <w:t>(Parsons et al., 2020)</w:t>
      </w:r>
      <w:r>
        <w:rPr/>
        <w:t xml:space="preserve">⁠ </w:t>
      </w:r>
      <w:r>
        <w:rPr>
          <w:strike w:val="false"/>
          <w:dstrike w:val="false"/>
          <w:color w:val="000000"/>
        </w:rPr>
        <w:t xml:space="preserve">with a p-value threshold of 0.05. </w:t>
      </w:r>
      <w:r>
        <w:rPr>
          <w:rStyle w:val="Fuentedeprrafopredeter"/>
          <w:strike w:val="false"/>
          <w:dstrike w:val="false"/>
          <w:color w:val="000000"/>
        </w:rPr>
        <w:t xml:space="preserve">The significance of the global differences in the different rhythmic parameters was performed using the Mann-Whitney-Wilcoxon non parametric test implemented in the R function </w:t>
      </w:r>
      <w:r>
        <w:rPr>
          <w:rStyle w:val="Fuentedeprrafopredeter"/>
          <w:i/>
          <w:iCs/>
          <w:strike w:val="false"/>
          <w:dstrike w:val="false"/>
          <w:color w:val="000000"/>
        </w:rPr>
        <w:t>wilcox.test</w:t>
      </w:r>
      <w:r>
        <w:rPr>
          <w:rStyle w:val="Fuentedeprrafopredeter"/>
          <w:strike w:val="false"/>
          <w:dstrike w:val="false"/>
          <w:color w:val="000000"/>
        </w:rPr>
        <w:t>.</w:t>
      </w:r>
    </w:p>
    <w:p>
      <w:pPr>
        <w:pStyle w:val="Cuerpodetexto"/>
        <w:rPr>
          <w:rFonts w:ascii="Liberation Sans" w:hAnsi="Liberation Sans"/>
          <w:strike w:val="false"/>
          <w:dstrike w:val="false"/>
          <w:color w:val="000000"/>
        </w:rPr>
      </w:pPr>
      <w:r>
        <w:rPr>
          <w:strike w:val="false"/>
          <w:dstrike w:val="false"/>
          <w:color w:val="000000"/>
        </w:rPr>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6" w:name="__RefHeading___Toc134163_215731975"/>
      <w:bookmarkEnd w:id="56"/>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7" w:name="__RefHeading___Toc134165_215731975"/>
      <w:bookmarkEnd w:id="57"/>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8" w:name="__RefHeading___Toc134167_215731975"/>
      <w:bookmarkEnd w:id="58"/>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X.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microalgae research community needs and </w:t>
      </w:r>
      <w:r>
        <w:rPr>
          <w:rFonts w:ascii="Liberation Sans" w:hAnsi="Liberation Sans"/>
        </w:rPr>
        <w:t>to</w:t>
      </w:r>
      <w:r>
        <w:rPr>
          <w:rFonts w:ascii="Liberation Sans" w:hAnsi="Liberation Sans"/>
        </w:rPr>
        <w:t xml:space="preserve">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9" w:name="__RefHeading___Toc7554_2649729411"/>
      <w:bookmarkEnd w:id="59"/>
      <w:r>
        <w:rPr/>
        <w:t>I</w:t>
      </w:r>
      <w:r>
        <w:rPr/>
        <w:t>mplementation</w:t>
      </w:r>
    </w:p>
    <w:p>
      <w:pPr>
        <w:pStyle w:val="Ttulo4"/>
        <w:rPr/>
      </w:pPr>
      <w:bookmarkStart w:id="60" w:name="__RefHeading___Toc7556_2649729411"/>
      <w:bookmarkEnd w:id="60"/>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r>
        <w:rPr>
          <w:rFonts w:ascii="Liberation Sans" w:hAnsi="Liberation Sans"/>
        </w:rPr>
        <w:t>(PENSAR SI PONERLO COMO UNA TABLA)</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w:t>
      </w:r>
      <w:r>
        <w:rPr>
          <w:rFonts w:ascii="Liberation Sans" w:hAnsi="Liberation Sans"/>
        </w:rPr>
        <w:t>ans summarized in</w:t>
      </w:r>
      <w:r>
        <w:rPr>
          <w:rFonts w:ascii="Liberation Sans" w:hAnsi="Liberation Sans"/>
        </w:rPr>
        <w:t xml:space="preserv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a figshare associated to 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(VALORAR SI LA TABLA ES NECESARIA)</w:t>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61" w:name="__RefHeading___Toc7558_2649729411"/>
      <w:bookmarkEnd w:id="61"/>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w:t>
      </w:r>
      <w:r>
        <w:rPr>
          <w:rFonts w:ascii="Liberation Sans" w:hAnsi="Liberation Sans"/>
          <w:color w:val="FF0000"/>
        </w:rPr>
        <w:t>(cito web?)</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featuring packages of each microalgae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2" w:name="__RefHeading___Toc7560_2649729411"/>
      <w:bookmarkEnd w:id="62"/>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Cuerpodetexto"/>
        <w:rPr/>
      </w:pPr>
      <w:r>
        <w:rPr/>
        <w:t xml:space="preserve">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Cuerpodetexto"/>
        <w:rPr/>
      </w:pPr>
      <w:r>
        <w:rPr/>
        <w:t xml:space="preserve">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3" w:name="__RefHeading___Toc7562_2649729411"/>
      <w:bookmarkEnd w:id="63"/>
      <w:r>
        <w:rPr/>
        <w:t>ALGAEFUN implementation: functional annotation analysis.</w:t>
      </w:r>
    </w:p>
    <w:p>
      <w:pPr>
        <w:pStyle w:val="Cuerpodetexto"/>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5</w:t>
      </w:r>
      <w:r>
        <w:rPr/>
        <w:t xml:space="preserve">-3). The set of genes to study can be inputted through a text box or uploading a file. Users can also choose whether </w:t>
      </w:r>
      <w:r>
        <w:rPr/>
        <w:t>using their</w:t>
      </w:r>
      <w:r>
        <w:rPr/>
        <w:t xml:space="preserve"> own background gene set or the entire microalgae genome (Fig. </w:t>
      </w:r>
      <w:r>
        <w:rPr/>
        <w:t>1</w:t>
      </w:r>
      <w:r>
        <w:rPr/>
        <w:t>5</w:t>
      </w:r>
      <w:r>
        <w:rPr/>
        <w:t xml:space="preserve">-4). In order to allow users to explore the functionalities of </w:t>
      </w:r>
      <w:r>
        <w:rPr/>
        <w:t>ALGAEFUN</w:t>
      </w:r>
      <w:r>
        <w:rPr/>
        <w:t xml:space="preserve"> and to check the required gene id format, an example gene set for each microalgae </w:t>
      </w:r>
      <w:r>
        <w:rPr/>
        <w:t>are included</w:t>
      </w:r>
      <w:r>
        <w:rPr/>
        <w:t xml:space="preserv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for each microalgae,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a description </w:t>
      </w:r>
      <w:r>
        <w:rPr/>
        <w:t>of it</w:t>
      </w:r>
      <w:r>
        <w:rPr/>
        <w:t xml:space="preserve">. Users can access more information about the GO term represented in a specific row by clicking on its identifier to be redirected to the web portal AmiGO </w:t>
      </w:r>
      <w:r>
        <w:rPr>
          <w:position w:val="0"/>
          <w:sz w:val="24"/>
          <w:vertAlign w:val="baseline"/>
        </w:rPr>
        <w:t>(Carbon et al., 2009)</w:t>
      </w:r>
      <w:r>
        <w:rPr/>
        <w:t xml:space="preserve">⁠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w:t>
      </w:r>
      <w:r>
        <w:rPr/>
        <w:t>are used to illustrate</w:t>
      </w:r>
      <w:r>
        <w:rPr/>
        <w:t xml:space="preserve">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w:t>
      </w:r>
      <w:r>
        <w:rPr/>
        <w:t xml:space="preserve"> </w:t>
      </w:r>
      <w:r>
        <w:rPr/>
        <w:t xml:space="preserve">description </w:t>
      </w:r>
      <w:r>
        <w:rPr/>
        <w:t>of it</w:t>
      </w:r>
      <w:r>
        <w:rPr/>
        <w:t xml:space="preserve">.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Cuerpodetexto"/>
        <w:jc w:val="both"/>
        <w:rPr/>
      </w:pPr>
      <w:r>
        <w:rPr/>
        <w:t xml:space="preserve">This analysis mode is selected from the side bar panel in Fig. </w:t>
      </w:r>
      <w:r>
        <w:rPr/>
        <w:t>1</w:t>
      </w:r>
      <w:r>
        <w:rPr/>
        <w:t>6</w:t>
      </w:r>
      <w:r>
        <w:rPr/>
        <w:t xml:space="preserve">-1. </w:t>
      </w:r>
      <w:r>
        <w:rPr/>
        <w:t>T</w:t>
      </w:r>
      <w:r>
        <w:rPr/>
        <w:t xml:space="preserve">heir microalgae interest </w:t>
      </w:r>
      <w:r>
        <w:rPr/>
        <w:t>can be selected</w:t>
      </w:r>
      <w:r>
        <w:rPr/>
        <w:t xml:space="preserve">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6</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6</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microalgae by clicking on the example button (Fig. </w:t>
      </w:r>
      <w:r>
        <w:rPr/>
        <w:t>1</w:t>
      </w:r>
      <w:r>
        <w:rPr/>
        <w:t>6</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r>
    </w:p>
    <w:p>
      <w:pPr>
        <w:pStyle w:val="Ttulo3"/>
        <w:rPr/>
      </w:pPr>
      <w:bookmarkStart w:id="64" w:name="__RefHeading___Toc7564_2649729411"/>
      <w:bookmarkEnd w:id="64"/>
      <w:r>
        <w:rPr/>
        <w:t>C</w:t>
      </w:r>
      <w:r>
        <w:rPr/>
        <w:t xml:space="preserve">ase </w:t>
      </w:r>
      <w:r>
        <w:rPr/>
        <w:t>of study 1: from RNA-seq raw sequencing data to biological processes and pathways.</w:t>
      </w:r>
    </w:p>
    <w:p>
      <w:pPr>
        <w:pStyle w:val="Cuerpodetexto"/>
        <w:rPr/>
      </w:pPr>
      <w:r>
        <w:rPr/>
        <w:t xml:space="preserve">This case of study is based on RNA-seq data </w:t>
      </w:r>
      <w:r>
        <w:rPr/>
        <w:t xml:space="preserve">generated </w:t>
      </w:r>
      <w:r>
        <w:rPr/>
        <w:t>by us</w:t>
      </w:r>
      <w:r>
        <w:rPr/>
        <w:t xml:space="preserve"> and illustrate the generation of relevant information suitable for publication. </w:t>
      </w:r>
      <w:r>
        <w:rPr/>
        <w:t xml:space="preserve">It consists in </w:t>
      </w:r>
      <w:r>
        <w:rPr/>
        <w:t>a</w:t>
      </w:r>
      <w:r>
        <w:rPr/>
        <w:t xml:space="preserve"> RNA-seq stud</w:t>
      </w:r>
      <w:r>
        <w:rPr/>
        <w:t>y</w:t>
      </w:r>
      <w:r>
        <w:rPr/>
        <w:t xml:space="preserve"> carried out using </w:t>
      </w:r>
      <w:r>
        <w:rPr>
          <w:i/>
          <w:iCs/>
        </w:rPr>
        <w:t>Haematococcus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and it</w:t>
      </w:r>
      <w:r>
        <w:rPr/>
        <w:t xml:space="preserve">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 xml:space="preserve">he high-throughput sequencing raw data in fastq format </w:t>
      </w:r>
      <w:r>
        <w:rPr/>
        <w:t>is</w:t>
      </w:r>
      <w:r>
        <w:rPr/>
        <w:t xml:space="preserve"> processed using MARACAS in order to obtain the set of differentially expressed genes using a criterion solely based on a fold-change value of 1.5. T</w:t>
      </w:r>
      <w:r>
        <w:rPr/>
        <w:t>he report produced by MARACAS describe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t>
      </w:r>
      <w:r>
        <w:rPr/>
        <w:t>are</w:t>
      </w:r>
      <w:r>
        <w:rPr/>
        <w:t xml:space="preserv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w:t>
      </w:r>
      <w:r>
        <w:rPr/>
        <w:t>(</w:t>
      </w:r>
      <w:r>
        <w:rPr/>
        <w:t>PCA</w:t>
      </w:r>
      <w:r>
        <w:rPr/>
        <w:t>)</w:t>
      </w:r>
      <w:r>
        <w:rPr/>
        <w:t xml:space="preserve">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w:t>
      </w:r>
      <w:r>
        <w:rPr/>
        <w:t>es</w:t>
      </w:r>
      <w:r>
        <w:rPr/>
        <w:t xml:space="preserve">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a strong repressing effect over the transcriptome with respect to N sufficient conditions, identif</w:t>
      </w:r>
      <w:r>
        <w:rPr/>
        <w:t>ying</w:t>
      </w:r>
      <w:r>
        <w:rPr/>
        <w:t xml:space="preserve">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w:t>
      </w:r>
      <w:r>
        <w:rPr/>
        <w:t>in the</w:t>
      </w:r>
      <w:r>
        <w:rPr/>
        <w:t xml:space="preserve"> </w:t>
      </w:r>
      <w:r>
        <w:rPr/>
        <w:t xml:space="preserve">studied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w:t>
      </w:r>
      <w:r>
        <w:rPr/>
        <w:t>n</w:t>
      </w:r>
      <w:r>
        <w:rPr/>
        <w:t xml:space="preserve">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 xml:space="preserve">Figure 17-5 </w:t>
      </w:r>
      <w:r>
        <w:rPr/>
        <w:t xml:space="preserve">that </w:t>
      </w:r>
      <w:r>
        <w:rPr/>
        <w:t xml:space="preserve">presents the biological processes enriched in the activated set of genes obtained from </w:t>
      </w:r>
      <w:r>
        <w:rPr/>
        <w:t>the</w:t>
      </w:r>
      <w:r>
        <w:rPr/>
        <w:t xml:space="preserve"> </w:t>
      </w:r>
      <w:r>
        <w:rPr>
          <w:i/>
          <w:iCs/>
        </w:rPr>
        <w:t>Haematococcus</w:t>
      </w:r>
      <w:r>
        <w:rPr/>
        <w:t xml:space="preserve"> RNA-seq study under moderate N limitation experiment. </w:t>
      </w:r>
      <w:r>
        <w:rPr/>
        <w:t>Reduced availability of nitrogen</w:t>
      </w:r>
      <w:r>
        <w:rPr/>
        <w:t xml:space="preserve"> activate</w:t>
      </w:r>
      <w:r>
        <w:rPr/>
        <w:t>s</w:t>
      </w:r>
      <w:r>
        <w:rPr/>
        <w:t xml:space="preserv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cells </w:t>
      </w:r>
      <w:r>
        <w:rPr/>
        <w:t xml:space="preserve">growing </w:t>
      </w:r>
      <w:r>
        <w:rPr/>
        <w:t>under moderate N limitation</w:t>
      </w:r>
      <w:r>
        <w:rPr/>
        <w:t>. Furthermore, a</w:t>
      </w:r>
      <w:r>
        <w:rPr/>
        <w:t xml:space="preserve"> major advance has been made in discerning the underlying control mechanisms </w:t>
      </w:r>
      <w:r>
        <w:rPr/>
        <w:t>by</w:t>
      </w:r>
      <w:r>
        <w:rPr/>
        <w:t xml:space="preserve"> find</w:t>
      </w:r>
      <w:r>
        <w:rPr/>
        <w:t>ing</w:t>
      </w:r>
      <w:r>
        <w:rPr/>
        <w:t xml:space="preserve"> differentially activated </w:t>
      </w:r>
      <w:r>
        <w:rPr/>
        <w:t xml:space="preserve">enzymes </w:t>
      </w:r>
      <w:r>
        <w:rPr/>
        <w:t xml:space="preserve">in astaxanthin biosynthesis </w:t>
      </w:r>
      <w:r>
        <w:rPr/>
        <w:t>pathway.</w:t>
      </w:r>
      <w:r>
        <w:rPr/>
        <w:t xml:space="preserve"> </w:t>
      </w:r>
      <w:r>
        <w:rPr/>
        <w:t>Also, t</w:t>
      </w:r>
      <w:r>
        <w:rPr/>
        <w:t>he i</w:t>
      </w:r>
      <w:r>
        <w:rPr/>
        <w:t xml:space="preserve">dentification of the prevalent DNA sequences in the promoters of </w:t>
      </w:r>
      <w:r>
        <w:rPr/>
        <w:t>these</w:t>
      </w:r>
      <w:r>
        <w:rPr/>
        <w:t xml:space="preserve"> key enzymes </w:t>
      </w:r>
      <w:r>
        <w:rPr/>
        <w:t>is carried out,</w:t>
      </w:r>
      <w:r>
        <w:rPr/>
        <w:t xml:space="preserve"> </w:t>
      </w:r>
      <w:r>
        <w:rPr/>
        <w:t>so c</w:t>
      </w:r>
      <w:r>
        <w:rPr/>
        <w:t xml:space="preserve">ommon transcription factors, </w:t>
      </w:r>
      <w:r>
        <w:rPr/>
        <w:t>as bHLH,</w:t>
      </w:r>
      <w:r>
        <w:rPr/>
        <w:t xml:space="preserve"> possibly regulating these key </w:t>
      </w:r>
      <w:r>
        <w:rPr/>
        <w:t>enzymes</w:t>
      </w:r>
      <w:r>
        <w:rPr/>
        <w:t xml:space="preserve"> in astaxanthin biosynthesis </w:t>
      </w:r>
      <w:r>
        <w:rPr/>
        <w:t>pathway</w:t>
      </w:r>
      <w:r>
        <w:rPr/>
        <w:t xml:space="preserve"> </w:t>
      </w:r>
      <w:r>
        <w:rPr/>
        <w:t>are identified</w:t>
      </w:r>
      <w:r>
        <w:rPr/>
        <w:t xml:space="preserve"> for the first time </w:t>
      </w:r>
      <w:r>
        <w:rPr/>
        <w:t>(CITA PAPER haematococcus)</w:t>
      </w:r>
      <w:r>
        <w:rPr/>
        <w:t xml:space="preserve">. </w:t>
      </w:r>
    </w:p>
    <w:p>
      <w:pPr>
        <w:pStyle w:val="Ttulo3"/>
        <w:rPr/>
      </w:pPr>
      <w:bookmarkStart w:id="65" w:name="__RefHeading___Toc7566_2649729411"/>
      <w:bookmarkEnd w:id="65"/>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xml:space="preserve">, here we show, as an example of how the ALGAEFUN with MARACAS tool works, the re-analysis of raw data from a previously published epigenetic study in </w:t>
      </w:r>
      <w:r>
        <w:rPr>
          <w:i/>
          <w:iCs/>
          <w:sz w:val="24"/>
        </w:rPr>
        <w:t>C</w:t>
      </w:r>
      <w:r>
        <w:rPr>
          <w:i/>
          <w:iCs/>
          <w:sz w:val="24"/>
        </w:rPr>
        <w:t>h</w:t>
      </w:r>
      <w:r>
        <w:rPr>
          <w:i/>
          <w:iCs/>
          <w:sz w:val="24"/>
        </w:rPr>
        <w:t>lam</w:t>
      </w:r>
      <w:r>
        <w:rPr>
          <w:i/>
          <w:iCs/>
          <w:sz w:val="24"/>
        </w:rPr>
        <w:t>ydomonas reinhardtii</w:t>
      </w:r>
      <w:r>
        <w:rPr>
          <w:sz w:val="24"/>
        </w:rPr>
        <w:t>.</w:t>
      </w:r>
    </w:p>
    <w:p>
      <w:pPr>
        <w:pStyle w:val="Cuerpodetexto"/>
        <w:rPr/>
      </w:pPr>
      <w:r>
        <w:rPr>
          <w:sz w:val="24"/>
        </w:rPr>
        <w:t xml:space="preserve">Histone modifications play a central role in gene expression control. </w:t>
      </w:r>
      <w:r>
        <w:rPr>
          <w:sz w:val="24"/>
        </w:rPr>
        <w:t>T</w:t>
      </w:r>
      <w:r>
        <w:rPr>
          <w:sz w:val="24"/>
        </w:rPr>
        <w:t xml:space="preserve">he genome-wide distribution of the repressive mark H3K27me3 </w:t>
      </w:r>
      <w:r>
        <w:rPr>
          <w:sz w:val="24"/>
        </w:rPr>
        <w:t>has been</w:t>
      </w:r>
      <w:r>
        <w:rPr>
          <w:sz w:val="24"/>
        </w:rPr>
        <w:t xml:space="preserve">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as previously described, t</w:t>
      </w:r>
      <w:r>
        <w:rPr>
          <w:sz w:val="24"/>
        </w:rPr>
        <w:t xml:space="preserve">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w:t>
      </w:r>
      <w:r>
        <w:rPr>
          <w:sz w:val="24"/>
        </w:rPr>
        <w:t xml:space="preserve"> </w:t>
      </w:r>
      <w:r>
        <w:rPr>
          <w:sz w:val="24"/>
        </w:rPr>
        <w:t>are uploaded in ALGAEFUN</w:t>
      </w:r>
      <w:r>
        <w:rPr>
          <w:sz w:val="24"/>
        </w:rPr>
        <w:t xml:space="preserve">. </w:t>
      </w:r>
      <w:r>
        <w:rPr>
          <w:sz w:val="24"/>
        </w:rPr>
        <w:t>T</w:t>
      </w:r>
      <w:r>
        <w:rPr>
          <w:sz w:val="24"/>
        </w:rPr>
        <w:t xml:space="preserve">he region </w:t>
      </w:r>
      <w:r>
        <w:rPr>
          <w:sz w:val="24"/>
        </w:rPr>
        <w:t>of</w:t>
      </w:r>
      <w:r>
        <w:rPr>
          <w:sz w:val="24"/>
        </w:rPr>
        <w:t xml:space="preserve"> two kilobases around the TSS </w:t>
      </w:r>
      <w:r>
        <w:rPr>
          <w:sz w:val="24"/>
        </w:rPr>
        <w:t>is</w:t>
      </w:r>
      <w:r>
        <w:rPr>
          <w:sz w:val="24"/>
        </w:rPr>
        <w:t xml:space="preserve"> considered as gene promoter</w:t>
      </w:r>
      <w:r>
        <w:rPr>
          <w:sz w:val="24"/>
        </w:rPr>
        <w:t xml:space="preserve"> and all the gene features </w:t>
      </w:r>
      <w:r>
        <w:rPr>
          <w:sz w:val="24"/>
        </w:rPr>
        <w:t>are</w:t>
      </w:r>
      <w:r>
        <w:rPr>
          <w:sz w:val="24"/>
        </w:rPr>
        <w:t xml:space="preserve"> selected</w:t>
      </w:r>
      <w:r>
        <w:rPr>
          <w:sz w:val="24"/>
        </w:rPr>
        <w:t xml:space="preserve">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t>
      </w:r>
      <w:r>
        <w:rPr>
          <w:sz w:val="24"/>
        </w:rPr>
        <w:t>A total of</w:t>
      </w:r>
      <w:r>
        <w:rPr>
          <w:sz w:val="24"/>
        </w:rPr>
        <w:t xml:space="preserve"> 11,558 H3K4me3 marked genes </w:t>
      </w:r>
      <w:r>
        <w:rPr>
          <w:sz w:val="24"/>
        </w:rPr>
        <w:t>are identified</w:t>
      </w:r>
      <w:r>
        <w:rPr>
          <w:sz w:val="24"/>
        </w:rPr>
        <w:t xml:space="preserve">. Graphs representing the distribution of the genomic loci overlapping different gene features </w:t>
      </w:r>
      <w:r>
        <w:rPr>
          <w:sz w:val="24"/>
        </w:rPr>
        <w:t>(Fig. 18-a)</w:t>
      </w:r>
      <w:r>
        <w:rPr>
          <w:sz w:val="24"/>
        </w:rPr>
        <w:t xml:space="preserve"> and the </w:t>
      </w:r>
      <w:r>
        <w:rPr>
          <w:color w:val="C9211E"/>
          <w:sz w:val="24"/>
        </w:rPr>
        <w:t xml:space="preserve">distribution </w:t>
      </w:r>
      <w:r>
        <w:rPr>
          <w:color w:val="C9211E"/>
          <w:sz w:val="24"/>
        </w:rPr>
        <w:t xml:space="preserve">of </w:t>
      </w:r>
      <w:r>
        <w:rPr>
          <w:color w:val="C9211E"/>
          <w:sz w:val="24"/>
        </w:rPr>
        <w:t xml:space="preserve">upstream and downstream </w:t>
      </w:r>
      <w:r>
        <w:rPr>
          <w:color w:val="C9211E"/>
          <w:sz w:val="24"/>
        </w:rPr>
        <w:t>signal around</w:t>
      </w:r>
      <w:r>
        <w:rPr>
          <w:color w:val="C9211E"/>
          <w:sz w:val="24"/>
        </w:rPr>
        <w:t xml:space="preserve"> TSS </w:t>
      </w:r>
      <w:r>
        <w:rPr>
          <w:color w:val="C9211E"/>
          <w:sz w:val="24"/>
        </w:rPr>
        <w:t>and TES</w:t>
      </w:r>
      <w:r>
        <w:rPr>
          <w:color w:val="C9211E"/>
          <w:sz w:val="24"/>
        </w:rPr>
        <w:t xml:space="preserve"> are also represented</w:t>
      </w:r>
      <w:r>
        <w:rPr>
          <w:sz w:val="24"/>
        </w:rPr>
        <w:t xml:space="preserve">. In agreement with </w:t>
      </w:r>
      <w:r>
        <w:rPr>
          <w:sz w:val="24"/>
        </w:rPr>
        <w:t xml:space="preserve">the </w:t>
      </w:r>
      <w:r>
        <w:rPr>
          <w:sz w:val="24"/>
        </w:rPr>
        <w:t xml:space="preserve">previously published results, </w:t>
      </w:r>
      <w:r>
        <w:rPr>
          <w:sz w:val="24"/>
        </w:rPr>
        <w:t>the</w:t>
      </w:r>
      <w:r>
        <w:rPr>
          <w:sz w:val="24"/>
        </w:rPr>
        <w:t xml:space="preserve">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6" w:name="__RefHeading___Toc7568_2649729411"/>
      <w:bookmarkEnd w:id="66"/>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w:t>
      </w:r>
      <w:r>
        <w:rPr>
          <w:i/>
          <w:iCs/>
        </w:rPr>
        <w:t>Chlamydomonas reinhardtii</w:t>
      </w:r>
      <w:r>
        <w:rPr/>
        <w:t xml:space="preserve">, researchers can find several online tools to functionally annotate set of genes, such as Algal Functional Annotation Tool </w:t>
      </w:r>
      <w:r>
        <w:rPr>
          <w:color w:val="C9211E"/>
          <w:highlight w:val="yellow"/>
        </w:rPr>
        <w:t>(tilde en lópez!!)</w:t>
      </w:r>
      <w:r>
        <w:rPr/>
        <w:t xml:space="preserve">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w:t>
      </w:r>
      <w:r>
        <w:rPr>
          <w:highlight w:val="yellow"/>
        </w:rPr>
        <w:t xml:space="preserve">Definitely, </w:t>
      </w:r>
      <w:r>
        <w:rPr>
          <w:highlight w:val="yellow"/>
        </w:rPr>
        <w:t>ALGAEFUN with MARACAS</w:t>
      </w:r>
      <w:r>
        <w:rPr>
          <w:highlight w:val="yellow"/>
        </w:rPr>
        <w:t xml:space="preserve"> has facilitate</w:t>
      </w:r>
      <w:r>
        <w:rPr>
          <w:highlight w:val="yellow"/>
        </w:rPr>
        <w:t>d</w:t>
      </w:r>
      <w:r>
        <w:rPr>
          <w:highlight w:val="yellow"/>
        </w:rPr>
        <w:t xml:space="preserve"> the progress of </w:t>
      </w:r>
      <w:r>
        <w:rPr>
          <w:highlight w:val="yellow"/>
        </w:rPr>
        <w:t>my</w:t>
      </w:r>
      <w:r>
        <w:rPr>
          <w:highlight w:val="yellow"/>
        </w:rPr>
        <w:t xml:space="preserve"> doctoral work as well as motivate</w:t>
      </w:r>
      <w:r>
        <w:rPr>
          <w:highlight w:val="yellow"/>
        </w:rPr>
        <w:t>d</w:t>
      </w:r>
      <w:r>
        <w:rPr>
          <w:highlight w:val="yellow"/>
        </w:rPr>
        <w:t xml:space="preserve"> studies of molecular biology of systems in our laboratory with important contributions to the </w:t>
      </w:r>
      <w:r>
        <w:rPr>
          <w:highlight w:val="yellow"/>
        </w:rPr>
        <w:t>field</w:t>
      </w:r>
      <w:r>
        <w:rPr>
          <w:highlight w:val="yellow"/>
        </w:rPr>
        <w:t xml:space="preserve">. </w:t>
      </w:r>
      <w:r>
        <w:rPr>
          <w:highlight w:val="yellow"/>
        </w:rPr>
        <w:t>Since m</w:t>
      </w:r>
      <w:r>
        <w:rPr>
          <w:highlight w:val="yellow"/>
        </w:rPr>
        <w:t xml:space="preserve">olecular systems biology has much to contribute to microalgae research, </w:t>
      </w:r>
      <w:r>
        <w:rPr>
          <w:highlight w:val="yellow"/>
        </w:rPr>
        <w:t>w</w:t>
      </w:r>
      <w:r>
        <w:rPr>
          <w:highlight w:val="yellow"/>
        </w:rPr>
        <w:t xml:space="preserve">e hope that </w:t>
      </w:r>
      <w:r>
        <w:rPr>
          <w:highlight w:val="yellow"/>
        </w:rPr>
        <w:t>ALGAEFUN with MARACAS</w:t>
      </w:r>
      <w:r>
        <w:rPr>
          <w:highlight w:val="yellow"/>
        </w:rPr>
        <w:t xml:space="preserve"> will reach the hands of many research groups and will be as useful to them as it has been to us. </w:t>
      </w:r>
      <w:r>
        <w:rPr>
          <w:highlight w:val="yellow"/>
        </w:rPr>
        <w:t>(</w:t>
      </w:r>
      <w:r>
        <w:rPr>
          <w:b/>
          <w:bCs/>
          <w:highlight w:val="yellow"/>
        </w:rPr>
        <w:t>DISCUTIR SI NO PEGA EN ESTO EN UNA TESIS)</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7" w:name="__RefHeading___Toc11039_646972261"/>
      <w:bookmarkEnd w:id="67"/>
      <w:r>
        <w:rPr/>
        <w:t>Chapter 2: Transcript</w:t>
      </w:r>
      <w:r>
        <w:rPr/>
        <w:t>omic</w:t>
      </w:r>
      <w:r>
        <w:rPr/>
        <w:t xml:space="preserve">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8" w:name="__RefHeading___Toc11041_646972261"/>
      <w:bookmarkEnd w:id="68"/>
      <w:r>
        <w:rPr/>
        <w:t xml:space="preserve">Transcriptomic characterization of diurnal rhythmic expression </w:t>
      </w:r>
      <w:r>
        <w:rPr/>
        <w:t>profiles</w:t>
      </w:r>
    </w:p>
    <w:p>
      <w:pPr>
        <w:pStyle w:val="Ttulo4"/>
        <w:rPr/>
      </w:pPr>
      <w:bookmarkStart w:id="69" w:name="__RefHeading___Toc11043_646972261"/>
      <w:bookmarkEnd w:id="69"/>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0" w:name="__RefHeading___Toc11045_646972261"/>
      <w:bookmarkEnd w:id="70"/>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1" w:name="__RefHeading___Toc11047_646972261"/>
      <w:bookmarkEnd w:id="71"/>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p>
    <w:p>
      <w:pPr>
        <w:pStyle w:val="Cuerpodetexto"/>
        <w:widowControl/>
        <w:pBdr/>
        <w:spacing w:lineRule="auto" w:line="360" w:before="0" w:after="60"/>
        <w:ind w:left="0" w:right="0" w:hanging="0"/>
        <w:jc w:val="both"/>
        <w:rPr/>
      </w:pPr>
      <w:r>
        <w:rPr/>
        <w:t xml:space="preserve">In previous work, </w:t>
      </w:r>
      <w:r>
        <w:rPr/>
        <w:t xml:space="preserve">RuBisCO activase </w:t>
      </w:r>
      <w:r>
        <w:rPr/>
        <w:t xml:space="preserve">(RCA) and RuBisCO small subunit (RBCS) mRNA were quantified in </w:t>
      </w:r>
      <w:r>
        <w:rPr>
          <w:i/>
          <w:iCs/>
        </w:rPr>
        <w:t xml:space="preserve">Arabidopsis </w:t>
      </w:r>
      <w:r>
        <w:rPr/>
        <w:t xml:space="preserve">under a light dark cycle, </w:t>
      </w:r>
      <w:r>
        <w:rPr/>
        <w:t xml:space="preserve">constant light and constant darkness conditions </w:t>
      </w:r>
      <w:r>
        <w:rPr>
          <w:position w:val="0"/>
          <w:sz w:val="24"/>
          <w:vertAlign w:val="baseline"/>
        </w:rPr>
        <w:t>(Pilgrim &amp; McClung, 1993)</w:t>
      </w:r>
      <w:r>
        <w:rPr/>
        <w:t>⁠.</w:t>
      </w:r>
      <w:r>
        <w:rPr/>
        <w:t xml:space="preserve"> </w:t>
      </w:r>
      <w:r>
        <w:rPr/>
        <w:t xml:space="preserve">Their results are in agreement with our transcriptomic data in </w:t>
      </w:r>
      <w:r>
        <w:rPr>
          <w:i/>
          <w:iCs/>
        </w:rPr>
        <w:t>Ostreococcus</w:t>
      </w:r>
      <w:r>
        <w:rPr/>
        <w:t>, where the g</w:t>
      </w:r>
      <w:r>
        <w:rPr/>
        <w:t xml:space="preserve">ene expression profile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2" w:name="__RefHeading___Toc14792_1371221409"/>
      <w:bookmarkEnd w:id="72"/>
      <w:r>
        <w:rPr/>
        <w:t xml:space="preserve">Transcriptomic characterization of </w:t>
      </w:r>
      <w:r>
        <w:rPr/>
        <w:t>seasonal</w:t>
      </w:r>
      <w:r>
        <w:rPr/>
        <w:t xml:space="preserve"> </w:t>
      </w:r>
      <w:r>
        <w:rPr>
          <w:b/>
          <w:bCs/>
        </w:rPr>
        <w:t>effects over gene expression profiles</w:t>
      </w:r>
    </w:p>
    <w:p>
      <w:pPr>
        <w:pStyle w:val="Ttulo4"/>
        <w:rPr/>
      </w:pPr>
      <w:bookmarkStart w:id="73" w:name="__RefHeading___Toc14794_1371221409"/>
      <w:bookmarkEnd w:id="73"/>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4" w:name="__RefHeading___Toc14796_1371221409"/>
      <w:bookmarkEnd w:id="74"/>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5" w:name="__RefHeading___Toc18380_718962469"/>
      <w:bookmarkEnd w:id="75"/>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w:t>
      </w:r>
      <w:r>
        <w:rPr>
          <w:i/>
          <w:iCs/>
        </w:rPr>
        <w:t>Ostreococcus</w:t>
      </w:r>
      <w:r>
        <w:rPr/>
        <w:t xml:space="preserve"> under each photoperiod </w:t>
      </w:r>
      <w:r>
        <w:rPr/>
        <w:t>is</w:t>
      </w:r>
      <w:r>
        <w:rPr/>
        <w:t xml:space="preserve"> illustrated in Fig. 27.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45020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450205"/>
                        </a:xfrm>
                        <a:prstGeom prst="rect"/>
                      </wps:spPr>
                      <wps:txbx>
                        <w:txbxContent>
                          <w:p>
                            <w:pPr>
                              <w:pStyle w:val="Figure"/>
                              <w:spacing w:before="120" w:after="120"/>
                              <w:rPr/>
                            </w:pPr>
                            <w:r>
                              <w:rPr/>
                              <w:drawing>
                                <wp:inline distT="0" distB="0" distL="0" distR="0">
                                  <wp:extent cx="6151880" cy="3770630"/>
                                  <wp:effectExtent l="0" t="0" r="0" b="0"/>
                                  <wp:docPr id="8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29.1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8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76" w:name="__RefHeading___Toc14552_2446877690"/>
      <w:bookmarkEnd w:id="76"/>
      <w:r>
        <w:rPr/>
        <w:t xml:space="preserve">Chapter 3: Proteomic analysis of diurnal and seasonal cycles in </w:t>
      </w:r>
      <w:r>
        <w:rPr>
          <w:i/>
          <w:iCs/>
        </w:rPr>
        <w:t>Ostreococcus tauri</w:t>
      </w:r>
    </w:p>
    <w:p>
      <w:pPr>
        <w:pStyle w:val="Cuerpodetexto"/>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Cuerpodetexto"/>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1" allowOverlap="1" relativeHeight="60">
                <wp:simplePos x="0" y="0"/>
                <wp:positionH relativeFrom="column">
                  <wp:posOffset>-50800</wp:posOffset>
                </wp:positionH>
                <wp:positionV relativeFrom="paragraph">
                  <wp:posOffset>-45720</wp:posOffset>
                </wp:positionV>
                <wp:extent cx="6151880" cy="5607050"/>
                <wp:effectExtent l="0" t="0" r="0" b="0"/>
                <wp:wrapTopAndBottom/>
                <wp:docPr id="85" name="Marco28"/>
                <a:graphic xmlns:a="http://schemas.openxmlformats.org/drawingml/2006/main">
                  <a:graphicData uri="http://schemas.microsoft.com/office/word/2010/wordprocessingShape">
                    <wps:wsp>
                      <wps:cNvSpPr txBox="1"/>
                      <wps:spPr>
                        <a:xfrm>
                          <a:off x="0" y="0"/>
                          <a:ext cx="6151880" cy="5607050"/>
                        </a:xfrm>
                        <a:prstGeom prst="rect"/>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style="position:absolute;margin-left:0pt;margin-top:0pt;width:481.15pt;height:372.4pt;mso-position-vertical:top" type="shapetype_75">
                            <v:imagedata r:id="rId35" o:detectmouseclick="t"/>
                            <w10:wrap type="none"/>
                            <v:stroke color="#3465a4" joinstyle="round" endcap="flat"/>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1" allowOverlap="1" relativeHeight="61">
                <wp:simplePos x="0" y="0"/>
                <wp:positionH relativeFrom="column">
                  <wp:posOffset>0</wp:posOffset>
                </wp:positionH>
                <wp:positionV relativeFrom="paragraph">
                  <wp:posOffset>635</wp:posOffset>
                </wp:positionV>
                <wp:extent cx="6111875" cy="4730750"/>
                <wp:effectExtent l="0" t="0" r="0" b="0"/>
                <wp:wrapTopAndBottom/>
                <wp:docPr id="87" name="Forma1"/>
                <a:graphic xmlns:a="http://schemas.openxmlformats.org/drawingml/2006/main">
                  <a:graphicData uri="http://schemas.openxmlformats.org/drawingml/2006/picture">
                    <pic:pic xmlns:pic="http://schemas.openxmlformats.org/drawingml/2006/picture">
                      <pic:nvPicPr>
                        <pic:cNvPr id="0" name="Forma1" descr=""/>
                        <pic:cNvPicPr/>
                      </pic:nvPicPr>
                      <pic:blipFill>
                        <a:blip r:embed="rId35"/>
                        <a:stretch/>
                      </pic:blipFill>
                      <pic:spPr>
                        <a:xfrm>
                          <a:off x="0" y="0"/>
                          <a:ext cx="6111360" cy="4730040"/>
                        </a:xfrm>
                        <a:prstGeom prst="rect">
                          <a:avLst/>
                        </a:prstGeom>
                        <a:ln>
                          <a:noFill/>
                        </a:ln>
                      </pic:spPr>
                    </pic:pic>
                  </a:graphicData>
                </a:graphic>
              </wp:anchor>
            </w:drawing>
          </mc:Choice>
          <mc:Fallback>
            <w:pict>
              <v:shape id="shape_0" ID="Forma1" stroked="f" style="position:absolute;margin-left:0pt;margin-top:0pt;width:481.15pt;height:372.4pt;mso-position-vertical:top" type="shapetype_75">
                <v:imagedata r:id="rId35" o:detectmouseclick="t"/>
                <w10:wrap type="none"/>
                <v:stroke color="#3465a4" joinstyle="round" endcap="flat"/>
              </v:shape>
            </w:pict>
          </mc:Fallback>
        </mc:AlternateContent>
      </w:r>
    </w:p>
    <w:p>
      <w:pPr>
        <w:pStyle w:val="Cuerpodetexto"/>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Cuerpodetexto"/>
        <w:rPr>
          <w:i w:val="false"/>
          <w:i w:val="false"/>
          <w:iCs w:val="false"/>
        </w:rPr>
      </w:pPr>
      <w:r>
        <w:rPr>
          <w:i w:val="false"/>
          <w:iCs w:val="false"/>
        </w:rPr>
        <w:t>I</w:t>
      </w:r>
      <w:r>
        <w:rPr>
          <w:i w:val="false"/>
          <w:iCs w:val="false"/>
        </w:rPr>
        <w:t xml:space="preserve">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1" allowOverlap="1" relativeHeight="62">
                <wp:simplePos x="0" y="0"/>
                <wp:positionH relativeFrom="column">
                  <wp:posOffset>-34925</wp:posOffset>
                </wp:positionH>
                <wp:positionV relativeFrom="paragraph">
                  <wp:posOffset>80010</wp:posOffset>
                </wp:positionV>
                <wp:extent cx="6104255" cy="7193280"/>
                <wp:effectExtent l="0" t="0" r="0" b="0"/>
                <wp:wrapTopAndBottom/>
                <wp:docPr id="88" name="Marco29"/>
                <a:graphic xmlns:a="http://schemas.openxmlformats.org/drawingml/2006/main">
                  <a:graphicData uri="http://schemas.microsoft.com/office/word/2010/wordprocessingShape">
                    <wps:wsp>
                      <wps:cNvSpPr txBox="1"/>
                      <wps:spPr>
                        <a:xfrm>
                          <a:off x="0" y="0"/>
                          <a:ext cx="6104255" cy="7193280"/>
                        </a:xfrm>
                        <a:prstGeom prst="rect"/>
                      </wps:spPr>
                      <wps:txbx>
                        <w:txbxContent>
                          <w:p>
                            <w:pPr>
                              <w:pStyle w:val="Figura"/>
                              <w:spacing w:before="120" w:after="120"/>
                              <w:rPr/>
                            </w:pPr>
                            <w:r>
                              <w:rPr/>
                              <w:drawing>
                                <wp:inline distT="0" distB="0" distL="0" distR="0">
                                  <wp:extent cx="6104255" cy="5072380"/>
                                  <wp:effectExtent l="0" t="0" r="0" b="0"/>
                                  <wp:docPr id="8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Cuerpodetexto"/>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Cuerpodetexto"/>
        <w:rPr>
          <w:i w:val="false"/>
          <w:i w:val="false"/>
          <w:iCs w:val="false"/>
        </w:rPr>
      </w:pPr>
      <w:r>
        <w:rPr>
          <w:i w:val="false"/>
          <w:iCs w:val="false"/>
        </w:rPr>
      </w:r>
    </w:p>
    <w:p>
      <w:pPr>
        <w:pStyle w:val="Ttulo3"/>
        <w:rPr/>
      </w:pPr>
      <w:bookmarkStart w:id="77" w:name="__RefHeading___Toc14669_743070878"/>
      <w:bookmarkEnd w:id="77"/>
      <w:r>
        <w:rPr/>
        <w:t>Proteomic</w:t>
      </w:r>
      <w:r>
        <w:rPr/>
        <w:t xml:space="preserve"> characterization of diurnal rhythmic </w:t>
      </w:r>
      <w:r>
        <w:rPr/>
        <w:t>abundance</w:t>
      </w:r>
      <w:r>
        <w:rPr/>
        <w:t xml:space="preserve"> profiles</w:t>
      </w:r>
    </w:p>
    <w:p>
      <w:pPr>
        <w:pStyle w:val="Ttulo4"/>
        <w:rPr/>
      </w:pPr>
      <w:bookmarkStart w:id="78" w:name="__RefHeading___Toc14671_743070878"/>
      <w:bookmarkEnd w:id="78"/>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Cuerpodetexto"/>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Cuerpodetexto"/>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5589905"/>
                <wp:effectExtent l="0" t="0" r="0" b="0"/>
                <wp:wrapSquare wrapText="largest"/>
                <wp:docPr id="91" name="Marco30"/>
                <a:graphic xmlns:a="http://schemas.openxmlformats.org/drawingml/2006/main">
                  <a:graphicData uri="http://schemas.microsoft.com/office/word/2010/wordprocessingShape">
                    <wps:wsp>
                      <wps:cNvSpPr txBox="1"/>
                      <wps:spPr>
                        <a:xfrm>
                          <a:off x="0" y="0"/>
                          <a:ext cx="6120130" cy="5589905"/>
                        </a:xfrm>
                        <a:prstGeom prst="rect"/>
                      </wps:spPr>
                      <wps:txbx>
                        <w:txbxContent>
                          <w:p>
                            <w:pPr>
                              <w:pStyle w:val="Figure"/>
                              <w:spacing w:before="120" w:after="120"/>
                              <w:rPr/>
                            </w:pPr>
                            <w:r>
                              <w:rPr/>
                              <w:drawing>
                                <wp:inline distT="0" distB="0" distL="0" distR="0">
                                  <wp:extent cx="6120130" cy="4012565"/>
                                  <wp:effectExtent l="0" t="0" r="0" b="0"/>
                                  <wp:docPr id="9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9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Cuerpodetexto"/>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Cuerpodetexto"/>
        <w:rPr>
          <w:i w:val="false"/>
          <w:i w:val="false"/>
          <w:iCs w:val="false"/>
          <w:color w:val="000000"/>
        </w:rPr>
      </w:pPr>
      <w:r>
        <w:rPr>
          <w:i w:val="false"/>
          <w:iCs w:val="false"/>
          <w:color w:val="000000"/>
        </w:rPr>
      </w:r>
    </w:p>
    <w:p>
      <w:pPr>
        <w:pStyle w:val="Ttulo3"/>
        <w:rPr/>
      </w:pPr>
      <w:bookmarkStart w:id="79" w:name="__RefHeading___Toc14673_743070878"/>
      <w:bookmarkEnd w:id="79"/>
      <w:r>
        <w:rPr/>
        <w:t>Proteom</w:t>
      </w:r>
      <w:r>
        <w:rPr/>
        <w:t>ic</w:t>
      </w:r>
      <w:r>
        <w:rPr/>
        <w:t xml:space="preserve"> characterization of seasonal effects over the </w:t>
      </w:r>
      <w:r>
        <w:rPr/>
        <w:t>protein abundance profiles</w:t>
      </w:r>
    </w:p>
    <w:p>
      <w:pPr>
        <w:pStyle w:val="Ttulo4"/>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Cuerpodetexto"/>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Cuerpodetexto"/>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Cuerpodetexto"/>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Cuerpodetexto"/>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67">
                <wp:simplePos x="0" y="0"/>
                <wp:positionH relativeFrom="column">
                  <wp:posOffset>20955</wp:posOffset>
                </wp:positionH>
                <wp:positionV relativeFrom="paragraph">
                  <wp:posOffset>161290</wp:posOffset>
                </wp:positionV>
                <wp:extent cx="5956935" cy="5135880"/>
                <wp:effectExtent l="0" t="0" r="0" b="0"/>
                <wp:wrapSquare wrapText="largest"/>
                <wp:docPr id="94" name="Marco31"/>
                <a:graphic xmlns:a="http://schemas.openxmlformats.org/drawingml/2006/main">
                  <a:graphicData uri="http://schemas.microsoft.com/office/word/2010/wordprocessingShape">
                    <wps:wsp>
                      <wps:cNvSpPr txBox="1"/>
                      <wps:spPr>
                        <a:xfrm>
                          <a:off x="0" y="0"/>
                          <a:ext cx="5956935" cy="5135880"/>
                        </a:xfrm>
                        <a:prstGeom prst="rect"/>
                      </wps:spPr>
                      <wps:txbx>
                        <w:txbxContent>
                          <w:p>
                            <w:pPr>
                              <w:pStyle w:val="Figure"/>
                              <w:spacing w:before="120" w:after="120"/>
                              <w:rPr/>
                            </w:pPr>
                            <w:r>
                              <w:rPr/>
                              <w:drawing>
                                <wp:inline distT="0" distB="0" distL="0" distR="0">
                                  <wp:extent cx="5956935" cy="4008120"/>
                                  <wp:effectExtent l="0" t="0" r="0" b="0"/>
                                  <wp:docPr id="9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9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Cuerpodetexto"/>
        <w:rPr>
          <w:i w:val="false"/>
          <w:i w:val="false"/>
          <w:iCs w:val="false"/>
        </w:rPr>
      </w:pPr>
      <w:r>
        <w:rPr>
          <w:i w:val="false"/>
          <w:iCs w:val="false"/>
        </w:rPr>
      </w:r>
    </w:p>
    <w:p>
      <w:pPr>
        <w:pStyle w:val="Ttulo4"/>
        <w:rPr/>
      </w:pPr>
      <w:bookmarkStart w:id="81" w:name="__RefHeading___Toc14677_743070878"/>
      <w:bookmarkEnd w:id="81"/>
      <w:r>
        <w:rPr/>
        <w:t xml:space="preserve">Phase offsets between genes and proteins </w:t>
      </w:r>
      <w:r>
        <w:rPr/>
        <w:t>involved in the same biological process</w:t>
      </w:r>
      <w:r>
        <w:rPr/>
        <w:t xml:space="preserve"> are </w:t>
      </w:r>
      <w:r>
        <w:rPr/>
        <w:t>adjusted</w:t>
      </w:r>
      <w:r>
        <w:rPr/>
        <w:t xml:space="preserve"> by seasons</w:t>
      </w:r>
    </w:p>
    <w:p>
      <w:pPr>
        <w:pStyle w:val="Cuerpodetexto"/>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Cuerpodetexto"/>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Cuerpodetexto"/>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Cuerpodetexto"/>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7174865"/>
                <wp:effectExtent l="0" t="0" r="0" b="0"/>
                <wp:wrapSquare wrapText="largest"/>
                <wp:docPr id="97" name="Marco32"/>
                <a:graphic xmlns:a="http://schemas.openxmlformats.org/drawingml/2006/main">
                  <a:graphicData uri="http://schemas.microsoft.com/office/word/2010/wordprocessingShape">
                    <wps:wsp>
                      <wps:cNvSpPr txBox="1"/>
                      <wps:spPr>
                        <a:xfrm>
                          <a:off x="0" y="0"/>
                          <a:ext cx="6120130" cy="7174865"/>
                        </a:xfrm>
                        <a:prstGeom prst="rect"/>
                      </wps:spPr>
                      <wps:txbx>
                        <w:txbxContent>
                          <w:p>
                            <w:pPr>
                              <w:pStyle w:val="Figure"/>
                              <w:spacing w:before="120" w:after="120"/>
                              <w:rPr/>
                            </w:pPr>
                            <w:r>
                              <w:rPr/>
                              <w:drawing>
                                <wp:inline distT="0" distB="0" distL="0" distR="0">
                                  <wp:extent cx="6120130" cy="4195445"/>
                                  <wp:effectExtent l="0" t="0" r="0" b="0"/>
                                  <wp:docPr id="98"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99"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Cuerpodetexto"/>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Cuerpodetexto"/>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Cuerpodetexto"/>
        <w:rPr>
          <w:i w:val="false"/>
          <w:i w:val="false"/>
          <w:iCs w:val="false"/>
          <w:color w:val="000000"/>
        </w:rPr>
      </w:pPr>
      <w:r>
        <w:rPr>
          <w:i w:val="false"/>
          <w:iCs w:val="false"/>
          <w:color w:val="000000"/>
        </w:rPr>
        <w:t xml:space="preserve">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82" w:name="__RefHeading___Toc14450_3955999102"/>
      <w:bookmarkEnd w:id="82"/>
      <w:r>
        <w:rPr/>
        <w:t xml:space="preserve">Chapter 4: </w:t>
      </w:r>
      <w:r>
        <w:rPr/>
        <w:t>Diurnal and seasonal m</w:t>
      </w:r>
      <w:r>
        <w:rPr/>
        <w:t xml:space="preserve">ulti-omic integration with physiological </w:t>
      </w:r>
      <w:r>
        <w:rPr/>
        <w:t>data</w:t>
      </w:r>
      <w:r>
        <w:rPr/>
        <w:t>.</w:t>
      </w:r>
    </w:p>
    <w:p>
      <w:pPr>
        <w:pStyle w:val="Cuerpodetexto"/>
        <w:rPr/>
      </w:pPr>
      <w:r>
        <w:rPr/>
        <w:t xml:space="preserve">In the last two chapters, biological rhythms described by proteins and mRNAs have been deeply </w:t>
      </w:r>
      <w:r>
        <w:rPr/>
        <w:t>analyzed and discussed</w:t>
      </w:r>
      <w:r>
        <w:rPr/>
        <w:t xml:space="preserve">. One of the main results has been the </w:t>
      </w:r>
      <w:r>
        <w:rPr/>
        <w:t>observed</w:t>
      </w:r>
      <w:r>
        <w:rPr/>
        <w:t xml:space="preserve"> temporal offset between </w:t>
      </w:r>
      <w:r>
        <w:rPr/>
        <w:t>transcripts and proteins</w:t>
      </w:r>
      <w:r>
        <w:rPr/>
        <w:t xml:space="preserve">, which has shown the relevance of multi-omic integration to unveil the complete molecular mechanisms of interest. Since </w:t>
      </w:r>
      <w:r>
        <w:rPr/>
        <w:t>it</w:t>
      </w:r>
      <w:r>
        <w:rPr/>
        <w:t xml:space="preserve"> is the main goal of this thesis, the integration of physiological measurements with multi-omic data is presented as the final </w:t>
      </w:r>
      <w:r>
        <w:rPr/>
        <w:t>step</w:t>
      </w:r>
      <w:r>
        <w:rPr/>
        <w:t xml:space="preserve"> to deeply understand how biological processes are regulated by diurnal and seasonal cycles. </w:t>
      </w:r>
    </w:p>
    <w:p>
      <w:pPr>
        <w:pStyle w:val="Ttulo3"/>
        <w:rPr/>
      </w:pPr>
      <w:bookmarkStart w:id="83" w:name="__RefHeading___Toc14452_3955999102"/>
      <w:bookmarkEnd w:id="83"/>
      <w:r>
        <w:rPr/>
        <w:t xml:space="preserve">Cell Division Cycle </w:t>
      </w:r>
      <w:r>
        <w:rPr/>
        <w:t xml:space="preserve">(CDC) of </w:t>
      </w:r>
      <w:r>
        <w:rPr>
          <w:i/>
          <w:iCs/>
        </w:rPr>
        <w:t xml:space="preserve">Ostreococcus </w:t>
      </w:r>
      <w:r>
        <w:rPr>
          <w:i/>
          <w:iCs/>
        </w:rPr>
        <w:t>tauri</w:t>
      </w:r>
      <w:r>
        <w:rPr>
          <w:i/>
          <w:iCs/>
        </w:rPr>
        <w:t xml:space="preserve"> </w:t>
      </w:r>
      <w:r>
        <w:rPr>
          <w:i w:val="false"/>
          <w:iCs w:val="false"/>
        </w:rPr>
        <w:t>under diurnal and seasonal cycles</w:t>
      </w:r>
    </w:p>
    <w:p>
      <w:pPr>
        <w:pStyle w:val="Cuerpodetexto"/>
        <w:rPr/>
      </w:pPr>
      <w:r>
        <w:rPr>
          <w:i w:val="false"/>
          <w:iCs w:val="false"/>
        </w:rPr>
        <w:t>Cell division cycle is a biological process that controls the proliferation of cells (from unicellular organisms division to tissue renewal</w:t>
      </w:r>
      <w:r>
        <w:rPr>
          <w:i w:val="false"/>
          <w:iCs w:val="false"/>
        </w:rPr>
        <w:t xml:space="preserve">) and it is highly conserved through eukaryotes. </w:t>
      </w:r>
      <w:r>
        <w:rPr>
          <w:i w:val="false"/>
          <w:iCs w:val="false"/>
        </w:rPr>
        <w:t xml:space="preserve">The influence of diurnal cycles upon cell division have been studied in a wide range of phyla, </w:t>
      </w:r>
      <w:r>
        <w:rPr>
          <w:i w:val="false"/>
          <w:iCs w:val="false"/>
        </w:rPr>
        <w:t xml:space="preserve">from plants and microalgae </w:t>
      </w:r>
      <w:r>
        <w:rPr>
          <w:i w:val="false"/>
          <w:iCs w:val="false"/>
        </w:rPr>
        <w:t xml:space="preserve">like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to mice and humans </w:t>
      </w:r>
      <w:r>
        <w:rPr>
          <w:i w:val="false"/>
          <w:iCs w:val="false"/>
          <w:position w:val="0"/>
          <w:sz w:val="24"/>
          <w:vertAlign w:val="baseline"/>
        </w:rPr>
        <w:t>(Fu et al., 2005; Matsuo et al., 2003)</w:t>
      </w:r>
      <w:r>
        <w:rPr>
          <w:i w:val="false"/>
          <w:iCs w:val="false"/>
        </w:rPr>
        <w:t xml:space="preserve">⁠. </w:t>
      </w:r>
      <w:r>
        <w:rPr>
          <w:i w:val="false"/>
          <w:iCs w:val="false"/>
        </w:rPr>
        <w:t xml:space="preserve">However, the confirmation that circadian regulation controls cell division has been a controversy topic in </w:t>
      </w:r>
      <w:r>
        <w:rPr>
          <w:i w:val="false"/>
          <w:iCs w:val="false"/>
        </w:rPr>
        <w:t>some organisms, such as</w:t>
      </w:r>
      <w:r>
        <w:rPr>
          <w:i w:val="false"/>
          <w:iCs w:val="false"/>
        </w:rPr>
        <w:t xml:space="preserve"> one of the main microalgae model organisms, </w:t>
      </w:r>
      <w:r>
        <w:rPr>
          <w:i/>
          <w:iCs/>
        </w:rPr>
        <w:t>Chlamydomonas reinhardtii.</w:t>
      </w:r>
      <w:r>
        <w:rPr>
          <w:i w:val="false"/>
          <w:iCs w:val="false"/>
        </w:rPr>
        <w:t xml:space="preserve"> </w:t>
      </w:r>
      <w:r>
        <w:rPr>
          <w:i w:val="false"/>
          <w:iCs w:val="false"/>
        </w:rPr>
        <w:t xml:space="preserve">While some studies concluded that cell division cycle of this microalgae was under circadian regulation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highlight w:val="white"/>
          <w:u w:val="none"/>
          <w:effect w:val="none"/>
        </w:rPr>
        <w:t>⁠</w:t>
      </w:r>
      <w:r>
        <w:rPr>
          <w:i w:val="false"/>
          <w:iCs w:val="false"/>
        </w:rPr>
        <w:t xml:space="preserve">, some other concluded that the daily periodicity observed was caused by a cyclic energy status linked to </w:t>
      </w:r>
      <w:r>
        <w:rPr>
          <w:i w:val="false"/>
          <w:iCs w:val="false"/>
        </w:rPr>
        <w:t>the</w:t>
      </w:r>
      <w:r>
        <w:rPr>
          <w:i w:val="false"/>
          <w:iCs w:val="false"/>
        </w:rPr>
        <w:t xml:space="preserve"> circadian regulation of photosynthesis </w:t>
      </w:r>
      <w:r>
        <w:rPr>
          <w:i w:val="false"/>
          <w:iCs w:val="false"/>
          <w:position w:val="0"/>
          <w:sz w:val="24"/>
          <w:vertAlign w:val="baseline"/>
        </w:rPr>
        <w:t>(Spudich &amp; Sager, 1980)</w:t>
      </w:r>
      <w:r>
        <w:rPr>
          <w:i w:val="false"/>
          <w:iCs w:val="false"/>
        </w:rPr>
        <w:t>⁠</w:t>
      </w:r>
      <w:r>
        <w:rPr>
          <w:i w:val="false"/>
          <w:iCs w:val="false"/>
        </w:rPr>
        <w:t xml:space="preserve">. </w:t>
      </w:r>
      <w:r>
        <w:rPr>
          <w:i w:val="false"/>
          <w:iCs w:val="false"/>
        </w:rPr>
        <w:t>Nowadays it is known that t</w:t>
      </w:r>
      <w:r>
        <w:rPr>
          <w:i w:val="false"/>
          <w:iCs w:val="false"/>
        </w:rPr>
        <w:t xml:space="preserve">his biological rhythm </w:t>
      </w:r>
      <w:r>
        <w:rPr>
          <w:i w:val="false"/>
          <w:iCs w:val="false"/>
        </w:rPr>
        <w:t>p</w:t>
      </w:r>
      <w:r>
        <w:rPr>
          <w:i w:val="false"/>
          <w:iCs w:val="false"/>
        </w:rPr>
        <w:t xml:space="preserve">resent evidences of being </w:t>
      </w:r>
      <w:r>
        <w:rPr>
          <w:i w:val="false"/>
          <w:iCs w:val="false"/>
        </w:rPr>
        <w:t>directly</w:t>
      </w:r>
      <w:r>
        <w:rPr>
          <w:i w:val="false"/>
          <w:iCs w:val="false"/>
        </w:rPr>
        <w:t xml:space="preserve"> regulated by the clock, as usually persist in free-running conditions and </w:t>
      </w:r>
      <w:r>
        <w:rPr>
          <w:i w:val="false"/>
          <w:iCs w:val="false"/>
        </w:rPr>
        <w:t>is</w:t>
      </w:r>
      <w:r>
        <w:rPr>
          <w:i w:val="false"/>
          <w:iCs w:val="false"/>
        </w:rPr>
        <w:t xml:space="preserve"> able to be entrained by different photoperiods </w:t>
      </w:r>
      <w:r>
        <w:rPr>
          <w:i w:val="false"/>
          <w:iCs w:val="false"/>
        </w:rPr>
        <w:t xml:space="preserve">independent of </w:t>
      </w:r>
      <w:r>
        <w:rPr>
          <w:i w:val="false"/>
          <w:iCs w:val="false"/>
        </w:rPr>
        <w:t>the</w:t>
      </w:r>
      <w:r>
        <w:rPr>
          <w:i w:val="false"/>
          <w:iCs w:val="false"/>
        </w:rPr>
        <w:t xml:space="preserve"> photosynthetic capacity</w:t>
      </w:r>
      <w:r>
        <w:rPr>
          <w:i w:val="false"/>
          <w:iCs w:val="false"/>
        </w:rPr>
        <w:t xml:space="preserve">. </w:t>
      </w:r>
      <w:r>
        <w:rPr>
          <w:i w:val="false"/>
          <w:iCs w:val="false"/>
        </w:rPr>
        <w:t xml:space="preserve">In agreement with the RNA-seq data of this thesis, </w:t>
      </w:r>
      <w:r>
        <w:rPr>
          <w:i w:val="false"/>
          <w:iCs w:val="false"/>
        </w:rPr>
        <w:t xml:space="preserve">cell </w:t>
      </w:r>
      <w:r>
        <w:rPr>
          <w:i w:val="false"/>
          <w:iCs w:val="false"/>
        </w:rPr>
        <w:t xml:space="preserve">division </w:t>
      </w:r>
      <w:r>
        <w:rPr>
          <w:i w:val="false"/>
          <w:iCs w:val="false"/>
        </w:rPr>
        <w:t xml:space="preserve">cycle have a </w:t>
      </w:r>
      <w:r>
        <w:rPr>
          <w:i w:val="false"/>
          <w:iCs w:val="false"/>
        </w:rPr>
        <w:t xml:space="preserve">complex regulatory mechanism which consist of a </w:t>
      </w:r>
      <w:r>
        <w:rPr>
          <w:i w:val="false"/>
          <w:iCs w:val="false"/>
        </w:rPr>
        <w:t xml:space="preserve">strong circadian clock regulation as well as </w:t>
      </w:r>
      <w:r>
        <w:rPr>
          <w:i w:val="false"/>
          <w:iCs w:val="false"/>
        </w:rPr>
        <w:t>a light-dependence</w:t>
      </w:r>
      <w:r>
        <w:rPr>
          <w:i w:val="false"/>
          <w:iCs w:val="false"/>
        </w:rPr>
        <w:t xml:space="preserve"> </w:t>
      </w:r>
      <w:r>
        <w:rPr>
          <w:i w:val="false"/>
          <w:iCs w:val="false"/>
        </w:rPr>
        <w:t>since it is the main energy source in p</w:t>
      </w:r>
      <w:r>
        <w:rPr>
          <w:i w:val="false"/>
          <w:iCs w:val="false"/>
        </w:rPr>
        <w:t xml:space="preserve">hotosynthetic organisms </w:t>
      </w:r>
      <w:r>
        <w:rPr>
          <w:i w:val="false"/>
          <w:iCs w:val="false"/>
          <w:position w:val="0"/>
          <w:sz w:val="24"/>
          <w:vertAlign w:val="baseline"/>
        </w:rPr>
        <w:t>(Goto &amp; Johnson, 1995; Hagiwara et al., 2002; Moulager et al., 2007, 2010)</w:t>
      </w:r>
      <w:r>
        <w:rPr>
          <w:i w:val="false"/>
          <w:iCs w:val="false"/>
        </w:rPr>
        <w:t xml:space="preserve">⁠. </w:t>
      </w:r>
      <w:r>
        <w:rPr>
          <w:i w:val="false"/>
          <w:iCs w:val="false"/>
        </w:rPr>
        <w:t xml:space="preserve">Furthermore, </w:t>
      </w:r>
      <w:r>
        <w:rPr>
          <w:i/>
          <w:iCs/>
        </w:rPr>
        <w:t>Ostreococcus tauri</w:t>
      </w:r>
      <w:r>
        <w:rPr>
          <w:i w:val="false"/>
          <w:iCs w:val="false"/>
        </w:rPr>
        <w:t xml:space="preserve"> </w:t>
      </w:r>
      <w:r>
        <w:rPr>
          <w:i w:val="false"/>
          <w:iCs w:val="false"/>
        </w:rPr>
        <w:t xml:space="preserve">transcriptome </w:t>
      </w:r>
      <w:r>
        <w:rPr>
          <w:i w:val="false"/>
          <w:iCs w:val="false"/>
        </w:rPr>
        <w:t xml:space="preserve">seems to accomplish these characteristics. </w:t>
      </w:r>
      <w:r>
        <w:rPr>
          <w:i w:val="false"/>
          <w:iCs w:val="false"/>
        </w:rPr>
        <w:t>A</w:t>
      </w:r>
      <w:r>
        <w:rPr>
          <w:i w:val="false"/>
          <w:iCs w:val="false"/>
        </w:rPr>
        <w:t>s it was mentioned in Chapter 2, its</w:t>
      </w:r>
      <w:r>
        <w:rPr>
          <w:i w:val="false"/>
          <w:iCs w:val="false"/>
        </w:rPr>
        <w:t xml:space="preserve"> DNA replication genes need a light input to maintain rhythmicity </w:t>
      </w:r>
      <w:r>
        <w:rPr>
          <w:i w:val="false"/>
          <w:iCs w:val="false"/>
        </w:rPr>
        <w:t>under free-running conditions (ANEXO)</w:t>
      </w:r>
      <w:r>
        <w:rPr>
          <w:i w:val="false"/>
          <w:iCs w:val="false"/>
        </w:rPr>
        <w:t xml:space="preserve">. </w:t>
      </w:r>
      <w:r>
        <w:rPr>
          <w:i w:val="false"/>
          <w:iCs w:val="false"/>
        </w:rPr>
        <w:t xml:space="preserve">Cell division cycle of </w:t>
      </w:r>
      <w:r>
        <w:rPr>
          <w:i/>
          <w:iCs/>
        </w:rPr>
        <w:t xml:space="preserve">Ostreococcus </w:t>
      </w:r>
      <w:r>
        <w:rPr>
          <w:i w:val="false"/>
          <w:iCs w:val="false"/>
        </w:rPr>
        <w:t xml:space="preserve">consists of </w:t>
      </w:r>
      <w:r>
        <w:rPr>
          <w:i w:val="false"/>
          <w:iCs w:val="false"/>
        </w:rPr>
        <w:t xml:space="preserve">the typical </w:t>
      </w:r>
      <w:r>
        <w:rPr>
          <w:i w:val="false"/>
          <w:iCs w:val="false"/>
        </w:rPr>
        <w:t xml:space="preserve">phases </w:t>
      </w:r>
      <w:r>
        <w:rPr>
          <w:i w:val="false"/>
          <w:iCs w:val="false"/>
        </w:rPr>
        <w:t xml:space="preserve">of </w:t>
      </w:r>
      <w:r>
        <w:rPr>
          <w:i w:val="false"/>
          <w:iCs w:val="false"/>
        </w:rPr>
        <w:t>a</w:t>
      </w:r>
      <w:r>
        <w:rPr>
          <w:i w:val="false"/>
          <w:iCs w:val="false"/>
        </w:rPr>
        <w:t xml:space="preserve"> simple binary fission</w:t>
      </w:r>
      <w:r>
        <w:rPr>
          <w:i w:val="false"/>
          <w:iCs w:val="false"/>
        </w:rPr>
        <w:t xml:space="preserve">. First, a G1 phase which is dependent on light-energy status. During this phase the cell grows and commitment takes place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If commitment is achieved, G1 phase is followed by the S phase where DNA replication takes place. </w:t>
      </w:r>
      <w:r>
        <w:rPr>
          <w:i w:val="false"/>
          <w:iCs w:val="false"/>
        </w:rPr>
        <w:t xml:space="preserve">S phase is usually gated several hours after sunrise </w:t>
      </w:r>
      <w:r>
        <w:rPr>
          <w:i w:val="false"/>
          <w:iCs w:val="false"/>
          <w:position w:val="0"/>
          <w:sz w:val="24"/>
          <w:vertAlign w:val="baseline"/>
        </w:rPr>
        <w:t>(Moulager et al., 2007, 2010)</w:t>
      </w:r>
      <w:r>
        <w:rPr>
          <w:i w:val="false"/>
          <w:iCs w:val="false"/>
        </w:rPr>
        <w:t xml:space="preserve">⁠. Once DNA replication is completed, cells enter to the final G2|M phase where they prepare themselves for cell division (G2) and achieve mitosis (M). This two last phases are usually treated as one because they are the shortest ones and, thus, the most difficult to detect and discern. </w:t>
      </w:r>
      <w:r>
        <w:rPr>
          <w:i w:val="false"/>
          <w:iCs w:val="false"/>
        </w:rPr>
        <w:t xml:space="preserve">In all aukaryotes, the progression of cells throughout the phases of the cell division cycle is controled by </w:t>
      </w:r>
      <w:r>
        <w:rPr>
          <w:i w:val="false"/>
          <w:iCs w:val="false"/>
        </w:rPr>
        <w:t>cyclins and c</w:t>
      </w:r>
      <w:r>
        <w:rPr>
          <w:i w:val="false"/>
          <w:iCs w:val="false"/>
        </w:rPr>
        <w:t>yclin depend</w:t>
      </w:r>
      <w:r>
        <w:rPr>
          <w:i w:val="false"/>
          <w:iCs w:val="false"/>
        </w:rPr>
        <w:t>en</w:t>
      </w:r>
      <w:r>
        <w:rPr>
          <w:i w:val="false"/>
          <w:iCs w:val="false"/>
        </w:rPr>
        <w:t xml:space="preserve">t kinases (CDKs). </w:t>
      </w:r>
      <w:r>
        <w:rPr>
          <w:i/>
          <w:iCs/>
        </w:rPr>
        <w:t xml:space="preserve">Ostreococcus tauri </w:t>
      </w:r>
      <w:r>
        <w:rPr>
          <w:i w:val="false"/>
          <w:iCs w:val="false"/>
        </w:rPr>
        <w:t xml:space="preserve">has got a extremely reduced set of cyclins and CDKs, presenting only a single copy of each gene </w:t>
      </w:r>
      <w:r>
        <w:rPr>
          <w:i w:val="false"/>
          <w:iCs w:val="false"/>
          <w:position w:val="0"/>
          <w:sz w:val="24"/>
          <w:vertAlign w:val="baseline"/>
        </w:rPr>
        <w:t>(Robbens et al., 2005)</w:t>
      </w:r>
      <w:r>
        <w:rPr>
          <w:i w:val="false"/>
          <w:iCs w:val="false"/>
        </w:rPr>
        <w:t xml:space="preserve">⁠. Also, in </w:t>
      </w:r>
      <w:r>
        <w:rPr>
          <w:i/>
          <w:iCs/>
        </w:rPr>
        <w:t>Ostreococcus</w:t>
      </w:r>
      <w:r>
        <w:rPr>
          <w:i w:val="false"/>
          <w:iCs w:val="false"/>
        </w:rPr>
        <w:t xml:space="preserve"> genome are found a</w:t>
      </w:r>
      <w:r>
        <w:rPr>
          <w:b w:val="false"/>
          <w:bCs/>
          <w:i w:val="false"/>
          <w:iCs w:val="false"/>
          <w:caps w:val="false"/>
          <w:smallCaps w:val="false"/>
          <w:strike w:val="false"/>
          <w:dstrike w:val="false"/>
          <w:color w:val="000000"/>
          <w:spacing w:val="0"/>
          <w:sz w:val="24"/>
          <w:szCs w:val="24"/>
          <w:highlight w:val="white"/>
          <w:u w:val="none"/>
          <w:effect w:val="none"/>
        </w:rPr>
        <w:t xml:space="preserve"> canonical </w:t>
      </w:r>
      <w:r>
        <w:rPr>
          <w:b w:val="false"/>
          <w:bCs/>
          <w:i w:val="false"/>
          <w:iCs w:val="false"/>
          <w:caps w:val="false"/>
          <w:smallCaps w:val="false"/>
          <w:strike w:val="false"/>
          <w:dstrike w:val="false"/>
          <w:color w:val="000000"/>
          <w:spacing w:val="0"/>
          <w:sz w:val="24"/>
          <w:szCs w:val="24"/>
          <w:highlight w:val="white"/>
          <w:u w:val="none"/>
          <w:effect w:val="none"/>
        </w:rPr>
        <w:t xml:space="preserve">cell division control protein </w:t>
      </w:r>
      <w:r>
        <w:rPr>
          <w:b w:val="false"/>
          <w:bCs/>
          <w:i w:val="false"/>
          <w:iCs w:val="false"/>
          <w:caps w:val="false"/>
          <w:smallCaps w:val="false"/>
          <w:strike w:val="false"/>
          <w:dstrike w:val="false"/>
          <w:color w:val="000000"/>
          <w:spacing w:val="0"/>
          <w:sz w:val="24"/>
          <w:szCs w:val="24"/>
          <w:highlight w:val="white"/>
          <w:u w:val="none"/>
          <w:effect w:val="none"/>
        </w:rPr>
        <w:t>25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CDC25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which is not present </w:t>
      </w:r>
      <w:r>
        <w:rPr>
          <w:b w:val="false"/>
          <w:bCs/>
          <w:i w:val="false"/>
          <w:iCs w:val="false"/>
          <w:caps w:val="false"/>
          <w:smallCaps w:val="false"/>
          <w:strike w:val="false"/>
          <w:dstrike w:val="false"/>
          <w:color w:val="000000"/>
          <w:spacing w:val="0"/>
          <w:sz w:val="24"/>
          <w:szCs w:val="24"/>
          <w:highlight w:val="white"/>
          <w:u w:val="none"/>
          <w:effect w:val="none"/>
        </w:rPr>
        <w:t xml:space="preserve">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(Khadaroo et al., 2004)</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and</w:t>
      </w:r>
      <w:r>
        <w:rPr>
          <w:b w:val="false"/>
          <w:bCs/>
          <w:i w:val="false"/>
          <w:iCs w:val="false"/>
          <w:caps w:val="false"/>
          <w:smallCaps w:val="false"/>
          <w:strike w:val="false"/>
          <w:dstrike w:val="false"/>
          <w:color w:val="000000"/>
          <w:spacing w:val="0"/>
          <w:sz w:val="24"/>
          <w:szCs w:val="24"/>
          <w:highlight w:val="white"/>
          <w:u w:val="none"/>
          <w:effect w:val="none"/>
        </w:rPr>
        <w:t xml:space="preserve"> a plant-specific </w:t>
      </w:r>
      <w:r>
        <w:rPr>
          <w:b w:val="false"/>
          <w:bCs/>
          <w:i w:val="false"/>
          <w:iCs w:val="false"/>
          <w:caps w:val="false"/>
          <w:smallCaps w:val="false"/>
          <w:strike w:val="false"/>
          <w:dstrike w:val="false"/>
          <w:color w:val="000000"/>
          <w:spacing w:val="0"/>
          <w:sz w:val="24"/>
          <w:szCs w:val="24"/>
          <w:highlight w:val="white"/>
          <w:u w:val="none"/>
          <w:effect w:val="none"/>
        </w:rPr>
        <w:t xml:space="preserve">CDKB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(Corellou et al., 2005)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In </w:t>
      </w:r>
      <w:r>
        <w:rPr>
          <w:b w:val="false"/>
          <w:bCs/>
          <w:i w:val="false"/>
          <w:iCs w:val="false"/>
          <w:caps w:val="false"/>
          <w:smallCaps w:val="false"/>
          <w:strike w:val="false"/>
          <w:dstrike w:val="false"/>
          <w:color w:val="000000"/>
          <w:spacing w:val="0"/>
          <w:sz w:val="24"/>
          <w:szCs w:val="24"/>
          <w:highlight w:val="white"/>
          <w:u w:val="none"/>
          <w:effect w:val="none"/>
        </w:rPr>
        <w:t>the previous chapters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genes and proteins involved in DNA replication (S phase) have </w:t>
      </w:r>
      <w:r>
        <w:rPr>
          <w:b w:val="false"/>
          <w:bCs/>
          <w:i w:val="false"/>
          <w:iCs w:val="false"/>
          <w:caps w:val="false"/>
          <w:smallCaps w:val="false"/>
          <w:strike w:val="false"/>
          <w:dstrike w:val="false"/>
          <w:color w:val="000000"/>
          <w:spacing w:val="0"/>
          <w:sz w:val="24"/>
          <w:szCs w:val="24"/>
          <w:highlight w:val="white"/>
          <w:u w:val="none"/>
          <w:effect w:val="none"/>
        </w:rPr>
        <w:t xml:space="preserve">been highlighted in several analyses. Specifically, DNA replication is one of the enriched processes in the set of genes that need a light input to maintain rhythmicity, </w:t>
      </w:r>
      <w:r>
        <w:rPr>
          <w:b w:val="false"/>
          <w:bCs/>
          <w:i w:val="false"/>
          <w:iCs w:val="false"/>
          <w:caps w:val="false"/>
          <w:smallCaps w:val="false"/>
          <w:strike w:val="false"/>
          <w:dstrike w:val="false"/>
          <w:color w:val="000000"/>
          <w:spacing w:val="0"/>
          <w:sz w:val="24"/>
          <w:szCs w:val="24"/>
          <w:highlight w:val="white"/>
          <w:u w:val="none"/>
          <w:effect w:val="none"/>
        </w:rPr>
        <w:t xml:space="preserve">as well as </w:t>
      </w:r>
      <w:r>
        <w:rPr>
          <w:b w:val="false"/>
          <w:bCs/>
          <w:i w:val="false"/>
          <w:iCs w:val="false"/>
          <w:caps w:val="false"/>
          <w:smallCaps w:val="false"/>
          <w:strike w:val="false"/>
          <w:dstrike w:val="false"/>
          <w:color w:val="000000"/>
          <w:spacing w:val="0"/>
          <w:sz w:val="24"/>
          <w:szCs w:val="24"/>
          <w:highlight w:val="white"/>
          <w:u w:val="none"/>
          <w:effect w:val="none"/>
        </w:rPr>
        <w:t xml:space="preserve">one of the processes with the shortest time between gene expression and translation. </w:t>
      </w:r>
      <w:r>
        <w:rPr>
          <w:b w:val="false"/>
          <w:bCs/>
          <w:i w:val="false"/>
          <w:iCs w:val="false"/>
          <w:caps w:val="false"/>
          <w:smallCaps w:val="false"/>
          <w:strike w:val="false"/>
          <w:dstrike w:val="false"/>
          <w:color w:val="000000"/>
          <w:spacing w:val="0"/>
          <w:sz w:val="24"/>
          <w:szCs w:val="24"/>
          <w:highlight w:val="white"/>
          <w:u w:val="none"/>
          <w:effect w:val="none"/>
        </w:rPr>
        <w:t xml:space="preserve">Those results from multi-omics analyses are integrated with physiologic data in this chapter. </w:t>
      </w:r>
      <w:r>
        <w:rPr>
          <w:b w:val="false"/>
          <w:bCs/>
          <w:i w:val="false"/>
          <w:iCs w:val="false"/>
          <w:caps w:val="false"/>
          <w:smallCaps w:val="false"/>
          <w:strike w:val="false"/>
          <w:dstrike w:val="false"/>
          <w:color w:val="000000"/>
          <w:spacing w:val="0"/>
          <w:sz w:val="24"/>
          <w:szCs w:val="24"/>
          <w:highlight w:val="white"/>
          <w:u w:val="none"/>
          <w:effect w:val="none"/>
        </w:rPr>
        <w:t xml:space="preserve">This integration unveil the adaptation of the cell division cycle of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to different season</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and contributes to dissect the molecular mechanisms of circadian regulation of cell division in microalgae.</w:t>
      </w:r>
    </w:p>
    <w:p>
      <w:pPr>
        <w:pStyle w:val="Ttulo4"/>
        <w:rPr/>
      </w:pPr>
      <w:bookmarkStart w:id="84" w:name="__RefHeading___Toc14454_3955999102"/>
      <w:bookmarkEnd w:id="84"/>
      <w:r>
        <w:rPr/>
        <w:t>Temporal program of cell division cycle under summer and winter photoperiod</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phases from the cell division cycle have been detected by estimating the DNA content of cells using flux cytometry </w:t>
      </w:r>
      <w:r>
        <w:rPr>
          <w:b w:val="false"/>
          <w:bCs/>
          <w:i w:val="false"/>
          <w:iCs w:val="false"/>
          <w:caps w:val="false"/>
          <w:smallCaps w:val="false"/>
          <w:strike w:val="false"/>
          <w:dstrike w:val="false"/>
          <w:color w:val="000000"/>
          <w:spacing w:val="0"/>
          <w:sz w:val="24"/>
          <w:szCs w:val="24"/>
          <w:highlight w:val="white"/>
          <w:u w:val="none"/>
          <w:effect w:val="none"/>
        </w:rPr>
        <w:t xml:space="preserve">and chloroplast division have been observed under the </w:t>
      </w:r>
      <w:r>
        <w:rPr>
          <w:rStyle w:val="Destacado"/>
          <w:b w:val="false"/>
          <w:bCs/>
          <w:i w:val="false"/>
          <w:iCs w:val="false"/>
          <w:caps w:val="false"/>
          <w:smallCaps w:val="false"/>
          <w:strike w:val="false"/>
          <w:dstrike w:val="false"/>
          <w:color w:val="000000"/>
          <w:spacing w:val="0"/>
          <w:sz w:val="24"/>
          <w:szCs w:val="24"/>
          <w:highlight w:val="white"/>
          <w:u w:val="none"/>
          <w:effect w:val="none"/>
        </w:rPr>
        <w:t>fluorescence microscope</w:t>
      </w:r>
      <w:r>
        <w:rPr>
          <w:b w:val="false"/>
          <w:bCs/>
          <w:i w:val="false"/>
          <w:iCs w:val="false"/>
          <w:caps w:val="false"/>
          <w:smallCaps w:val="false"/>
          <w:strike w:val="false"/>
          <w:dstrike w:val="false"/>
          <w:color w:val="000000"/>
          <w:spacing w:val="0"/>
          <w:sz w:val="24"/>
          <w:szCs w:val="24"/>
          <w:highlight w:val="white"/>
          <w:u w:val="none"/>
          <w:effect w:val="none"/>
        </w:rPr>
        <w:t>, as described in Materials and Methods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The same rhythmicity analysis, also described in Materials and Methods, carried out with the transcriptomic and proteomic data, is also achieve</w:t>
      </w:r>
      <w:r>
        <w:rPr>
          <w:rStyle w:val="Destacado"/>
          <w:b w:val="false"/>
          <w:bCs/>
          <w:i w:val="false"/>
          <w:iCs w:val="false"/>
          <w:caps w:val="false"/>
          <w:smallCaps w:val="false"/>
          <w:strike w:val="false"/>
          <w:dstrike w:val="false"/>
          <w:color w:val="000000"/>
          <w:spacing w:val="0"/>
          <w:sz w:val="24"/>
          <w:szCs w:val="24"/>
          <w:highlight w:val="white"/>
          <w:u w:val="none"/>
          <w:effect w:val="none"/>
        </w:rPr>
        <w:t>d</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using</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cytometry data generated from the three days in a row under light-dark cycle</w:t>
      </w:r>
      <w:r>
        <w:rPr>
          <w:rStyle w:val="Destacado"/>
          <w:b w:val="false"/>
          <w:bCs/>
          <w:i w:val="false"/>
          <w:iCs w:val="false"/>
          <w:caps w:val="false"/>
          <w:smallCaps w:val="false"/>
          <w:strike w:val="false"/>
          <w:dstrike w:val="false"/>
          <w:color w:val="000000"/>
          <w:spacing w:val="0"/>
          <w:sz w:val="24"/>
          <w:szCs w:val="24"/>
          <w:highlight w:val="white"/>
          <w:u w:val="none"/>
          <w:effect w:val="none"/>
        </w:rPr>
        <w:t>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rStyle w:val="Destacado"/>
          <w:b w:val="false"/>
          <w:bCs/>
          <w:i w:val="false"/>
          <w:iCs w:val="false"/>
          <w:caps w:val="false"/>
          <w:smallCaps w:val="false"/>
          <w:strike w:val="false"/>
          <w:dstrike w:val="false"/>
          <w:color w:val="000000"/>
          <w:spacing w:val="0"/>
          <w:sz w:val="24"/>
          <w:szCs w:val="24"/>
          <w:highlight w:val="white"/>
          <w:u w:val="none"/>
          <w:effect w:val="none"/>
        </w:rPr>
        <w:t>Under summer photoperiod, G1, S and G2|M phases present significant rhythmic profiles with p-values of 2.96x10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-6</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3.84x10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-4</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0.017, respectively.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Whereas under winter photoperiod, only G1 and S phases present significant rhythmic profiles with p-values of 3.08x10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-3</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0.067, respectively. In agreement with our transcriptomic and proteomic analyses, a decrease in synchronization manifested as a reduction in amplitude is observed under winter photoperiod (Fig 33-A). The reduction in amplitude is so drastic in the G2|M phase that RAIN is not able to detect a rhythmic profile.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This suggest that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cell division cycle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each individual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cell in the culture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more synchronized during summer photoperiod.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Also,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there is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significant anticipation of the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described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this biological rhythm</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suggesting that cell division cycle is shifted ~4h between seasons as well as a lower percentage of committed cells under winter photoperiod. </w:t>
      </w:r>
      <w:r>
        <w:rPr>
          <w:rStyle w:val="Destacado"/>
          <w:b w:val="false"/>
          <w:bCs/>
          <w:i w:val="false"/>
          <w:iCs w:val="false"/>
          <w:caps w:val="false"/>
          <w:smallCaps w:val="false"/>
          <w:strike w:val="false"/>
          <w:dstrike w:val="false"/>
          <w:color w:val="C9211E"/>
          <w:spacing w:val="0"/>
          <w:position w:val="0"/>
          <w:sz w:val="24"/>
          <w:sz w:val="24"/>
          <w:szCs w:val="24"/>
          <w:highlight w:val="white"/>
          <w:u w:val="none"/>
          <w:effect w:val="none"/>
          <w:vertAlign w:val="baseline"/>
        </w:rPr>
        <w:t>(añadir boxplot mostrando estas diferencias?)</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mean percentage of cells involved in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G1, S and G2|M phases 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calculated for each time point. These data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are used to illustrate a temporal program of the cell division cycle of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under both photoperiods (Fig. 33- B,C). Under summer photoperiod, G1 phase takes place during the light 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percentage of cells in this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detected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round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ZT8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coinciding with</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irradiance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commitment, the percentage of cells in G1 phase decrease while the percentage of cells in S phase increase. The majority of cells are in 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and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sunset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(between ZT16 and ZT20)</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From that moment, the percentage of cells in G2|M phase increase gradually as they successfully duplicate its DNA. The transition from G2|M phase to G1, which indicates that cell division has been achieved, takes place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ZT4. This suggest that cell division in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takes place after sunrise in summer conditions (Fig. 33-B).</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U</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nder winter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 agreement with what has been observed in summer photoperiod, G1 phase coincide with the maximum irradiance hours (corresponding to ZT4 in this photoperiod) and the S phase takes place 4h hours after sunset (corresponding to ZT8 in this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However, the G2|M phase present not only an adjustment to the photoperiod, but a reorganization in order to anticipate the small number of light hours ahead. During winter photoperiod, G2|M phase takes place only during the night. Right when the sun rises, cell division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is achieved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so cells are ready to grow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during the morning</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It suggest that cell division cycle, as it is strongly influenced by the circadian clock, can anticipate cyclic changes like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short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time of light in winter photoperiods. To anticipate it, the circadian clock ensures that all cells enter G1 phase right during sunrise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so any hour of light is wasted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(Fig. 33-A).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This anticipation is also observed in chloroplast division. Under summer photoperiod, chloroplast duplication is achieved during the last part of the night (ZT20) (Fig. 33-D) and during ZT16 under winter photoperiods. Before sunrise, there are already a substantial number of cells with only one chloroplast during winter photoperiods (Fig. 33-E). </w:t>
      </w:r>
    </w:p>
    <w:p>
      <w:pPr>
        <w:pStyle w:val="Cuerpodetexto"/>
        <w:rPr>
          <w:rStyle w:val="Destacado"/>
          <w:rFonts w:ascii="Liberation Sans" w:hAnsi="Liberation Sans"/>
          <w:b w:val="false"/>
          <w:b/>
          <w:bCs/>
          <w:i w:val="false"/>
          <w:i w:val="false"/>
          <w:iCs w:val="false"/>
          <w:caps w:val="false"/>
          <w:smallCaps w:val="false"/>
          <w:strike w:val="false"/>
          <w:dstrike w:val="false"/>
          <w:color w:val="000000"/>
          <w:spacing w:val="0"/>
          <w:position w:val="0"/>
          <w:sz w:val="24"/>
          <w:sz w:val="24"/>
          <w:szCs w:val="24"/>
          <w:highlight w:val="white"/>
          <w:u w:val="none"/>
          <w:effect w:val="none"/>
          <w:vertAlign w:val="baseline"/>
        </w:rPr>
      </w:pPr>
      <w:r>
        <w:rPr/>
      </w:r>
      <w:r>
        <mc:AlternateContent>
          <mc:Choice Requires="wps">
            <w:drawing>
              <wp:anchor behindDoc="0" distT="0" distB="0" distL="0" distR="0" simplePos="0" locked="0" layoutInCell="1" allowOverlap="1" relativeHeight="71">
                <wp:simplePos x="0" y="0"/>
                <wp:positionH relativeFrom="column">
                  <wp:posOffset>-111760</wp:posOffset>
                </wp:positionH>
                <wp:positionV relativeFrom="paragraph">
                  <wp:posOffset>341630</wp:posOffset>
                </wp:positionV>
                <wp:extent cx="6120130" cy="5731510"/>
                <wp:effectExtent l="0" t="0" r="0" b="0"/>
                <wp:wrapSquare wrapText="largest"/>
                <wp:docPr id="100" name="Marco33"/>
                <a:graphic xmlns:a="http://schemas.openxmlformats.org/drawingml/2006/main">
                  <a:graphicData uri="http://schemas.microsoft.com/office/word/2010/wordprocessingShape">
                    <wps:wsp>
                      <wps:cNvSpPr txBox="1"/>
                      <wps:spPr>
                        <a:xfrm>
                          <a:off x="0" y="0"/>
                          <a:ext cx="6120130" cy="5731510"/>
                        </a:xfrm>
                        <a:prstGeom prst="rect"/>
                      </wps:spPr>
                      <wps:txbx>
                        <w:txbxContent>
                          <w:p>
                            <w:pPr>
                              <w:pStyle w:val="Figure"/>
                              <w:spacing w:before="120" w:after="120"/>
                              <w:jc w:val="both"/>
                              <w:rPr/>
                            </w:pPr>
                            <w:r>
                              <w:rPr/>
                              <w:drawing>
                                <wp:inline distT="0" distB="0" distL="0" distR="0">
                                  <wp:extent cx="5935980" cy="5001895"/>
                                  <wp:effectExtent l="0" t="0" r="0" b="0"/>
                                  <wp:docPr id="10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wps:txbx>
                      <wps:bodyPr anchor="t" lIns="0" tIns="0" rIns="0" bIns="0">
                        <a:noAutofit/>
                      </wps:bodyPr>
                    </wps:wsp>
                  </a:graphicData>
                </a:graphic>
              </wp:anchor>
            </w:drawing>
          </mc:Choice>
          <mc:Fallback>
            <w:pict>
              <v:rect style="position:absolute;rotation:0;width:481.9pt;height:451.3pt;mso-wrap-distance-left:0pt;mso-wrap-distance-right:0pt;mso-wrap-distance-top:0pt;mso-wrap-distance-bottom:0pt;margin-top:26.9pt;mso-position-vertical-relative:text;margin-left:-8.8pt;mso-position-horizontal-relative:text">
                <v:textbox inset="0in,0in,0in,0in">
                  <w:txbxContent>
                    <w:p>
                      <w:pPr>
                        <w:pStyle w:val="Figure"/>
                        <w:spacing w:before="120" w:after="120"/>
                        <w:jc w:val="both"/>
                        <w:rPr/>
                      </w:pPr>
                      <w:r>
                        <w:rPr/>
                        <w:drawing>
                          <wp:inline distT="0" distB="0" distL="0" distR="0">
                            <wp:extent cx="5935980" cy="5001895"/>
                            <wp:effectExtent l="0" t="0" r="0" b="0"/>
                            <wp:docPr id="10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v:textbox>
                <w10:wrap type="square" side="largest"/>
              </v:rect>
            </w:pict>
          </mc:Fallback>
        </mc:AlternateContent>
      </w:r>
    </w:p>
    <w:p>
      <w:pPr>
        <w:pStyle w:val="Ttulo4"/>
        <w:rPr/>
      </w:pPr>
      <w:bookmarkStart w:id="85" w:name="__RefHeading___Toc14456_3955999102"/>
      <w:bookmarkEnd w:id="85"/>
      <w:r>
        <w:rPr/>
        <w:t>Integration of cell division cycle program with transcriptomic and proteomic data.</w:t>
      </w:r>
    </w:p>
    <w:p>
      <w:pPr>
        <w:pStyle w:val="Cuerpodetexto"/>
        <w:rPr/>
      </w:pPr>
      <w:r>
        <w:rPr>
          <w:i/>
          <w:iCs/>
        </w:rPr>
        <w:t xml:space="preserve">Ostreococcus tauri </w:t>
      </w:r>
      <w:r>
        <w:rPr/>
        <w:t xml:space="preserve">annotated genes involved in cell cycle are organized in three different goups in order to mark in which phase of the cell cycle they are present. This organization is represented in ANEXO </w:t>
      </w:r>
      <w:r>
        <w:rPr>
          <w:b w:val="false"/>
          <w:bCs/>
          <w:i w:val="false"/>
          <w:iCs w:val="false"/>
          <w:caps w:val="false"/>
          <w:smallCaps w:val="false"/>
          <w:strike w:val="false"/>
          <w:dstrike w:val="false"/>
          <w:color w:val="000000"/>
          <w:spacing w:val="0"/>
          <w:sz w:val="24"/>
          <w:szCs w:val="24"/>
          <w:highlight w:val="white"/>
          <w:u w:val="none"/>
          <w:effect w:val="none"/>
        </w:rPr>
        <w:t xml:space="preserve">(meter en anexo o aquí </w:t>
      </w:r>
      <w:r>
        <w:rPr>
          <w:b w:val="false"/>
          <w:bCs/>
          <w:i w:val="false"/>
          <w:iCs w:val="false"/>
          <w:caps w:val="false"/>
          <w:smallCaps w:val="false"/>
          <w:strike w:val="false"/>
          <w:dstrike w:val="false"/>
          <w:color w:val="000000"/>
          <w:spacing w:val="0"/>
          <w:sz w:val="24"/>
          <w:szCs w:val="24"/>
          <w:highlight w:val="white"/>
          <w:u w:val="none"/>
          <w:effect w:val="none"/>
        </w:rPr>
        <w:t>como tabla</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following the current cell cycle model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Cyclin </w:t>
      </w:r>
      <w:r>
        <w:rPr>
          <w:b w:val="false"/>
          <w:bCs/>
          <w:i w:val="false"/>
          <w:iCs w:val="false"/>
          <w:caps w:val="false"/>
          <w:smallCaps w:val="false"/>
          <w:strike w:val="false"/>
          <w:dstrike w:val="false"/>
          <w:color w:val="000000"/>
          <w:spacing w:val="0"/>
          <w:sz w:val="24"/>
          <w:szCs w:val="24"/>
          <w:highlight w:val="white"/>
          <w:u w:val="none"/>
          <w:effect w:val="none"/>
        </w:rPr>
        <w:t>A</w:t>
      </w:r>
      <w:r>
        <w:rPr>
          <w:b w:val="false"/>
          <w:bCs/>
          <w:i w:val="false"/>
          <w:iCs w:val="false"/>
          <w:caps w:val="false"/>
          <w:smallCaps w:val="false"/>
          <w:strike w:val="false"/>
          <w:dstrike w:val="false"/>
          <w:color w:val="000000"/>
          <w:spacing w:val="0"/>
          <w:sz w:val="24"/>
          <w:szCs w:val="24"/>
          <w:highlight w:val="white"/>
          <w:u w:val="none"/>
          <w:effect w:val="none"/>
        </w:rPr>
        <w:t xml:space="preserve"> and CDKA are </w:t>
      </w:r>
      <w:r>
        <w:rPr>
          <w:b w:val="false"/>
          <w:bCs/>
          <w:i w:val="false"/>
          <w:iCs w:val="false"/>
          <w:caps w:val="false"/>
          <w:smallCaps w:val="false"/>
          <w:strike w:val="false"/>
          <w:dstrike w:val="false"/>
          <w:color w:val="000000"/>
          <w:spacing w:val="0"/>
          <w:sz w:val="24"/>
          <w:szCs w:val="24"/>
          <w:highlight w:val="white"/>
          <w:u w:val="none"/>
          <w:effect w:val="none"/>
        </w:rPr>
        <w:t xml:space="preserve">transcribed and translated during G1, thus, they are </w:t>
      </w:r>
      <w:r>
        <w:rPr>
          <w:b w:val="false"/>
          <w:bCs/>
          <w:i w:val="false"/>
          <w:iCs w:val="false"/>
          <w:caps w:val="false"/>
          <w:smallCaps w:val="false"/>
          <w:strike w:val="false"/>
          <w:dstrike w:val="false"/>
          <w:color w:val="000000"/>
          <w:spacing w:val="0"/>
          <w:sz w:val="24"/>
          <w:szCs w:val="24"/>
          <w:highlight w:val="white"/>
          <w:u w:val="none"/>
          <w:effect w:val="none"/>
        </w:rPr>
        <w:t xml:space="preserve">considered as proteins related to G1 phase </w:t>
      </w:r>
      <w:r>
        <w:rPr>
          <w:b w:val="false"/>
          <w:bCs/>
          <w:i w:val="false"/>
          <w:iCs w:val="false"/>
          <w:caps w:val="false"/>
          <w:smallCaps w:val="false"/>
          <w:strike w:val="false"/>
          <w:dstrike w:val="false"/>
          <w:color w:val="000000"/>
          <w:spacing w:val="0"/>
          <w:sz w:val="24"/>
          <w:szCs w:val="24"/>
          <w:highlight w:val="white"/>
          <w:u w:val="none"/>
          <w:effect w:val="none"/>
        </w:rPr>
        <w:t>which are needed to enter to S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ranscription factors </w:t>
      </w:r>
      <w:r>
        <w:rPr>
          <w:b w:val="false"/>
          <w:bCs/>
          <w:i w:val="false"/>
          <w:iCs w:val="false"/>
          <w:caps w:val="false"/>
          <w:smallCaps w:val="false"/>
          <w:strike w:val="false"/>
          <w:dstrike w:val="false"/>
          <w:color w:val="000000"/>
          <w:spacing w:val="0"/>
          <w:sz w:val="24"/>
          <w:szCs w:val="24"/>
          <w:highlight w:val="white"/>
          <w:u w:val="none"/>
          <w:effect w:val="none"/>
        </w:rPr>
        <w:t xml:space="preserve">like </w:t>
      </w:r>
      <w:r>
        <w:rPr>
          <w:b w:val="false"/>
          <w:bCs/>
          <w:i w:val="false"/>
          <w:iCs w:val="false"/>
          <w:caps w:val="false"/>
          <w:smallCaps w:val="false"/>
          <w:strike w:val="false"/>
          <w:dstrike w:val="false"/>
          <w:color w:val="000000"/>
          <w:spacing w:val="0"/>
          <w:sz w:val="24"/>
          <w:szCs w:val="24"/>
          <w:highlight w:val="white"/>
          <w:u w:val="none"/>
          <w:effect w:val="none"/>
        </w:rPr>
        <w:t xml:space="preserve">E2F and Dp </w:t>
      </w:r>
      <w:r>
        <w:rPr>
          <w:b w:val="false"/>
          <w:bCs/>
          <w:i w:val="false"/>
          <w:iCs w:val="false"/>
          <w:caps w:val="false"/>
          <w:smallCaps w:val="false"/>
          <w:strike w:val="false"/>
          <w:dstrike w:val="false"/>
          <w:color w:val="000000"/>
          <w:spacing w:val="0"/>
          <w:sz w:val="24"/>
          <w:szCs w:val="24"/>
          <w:highlight w:val="white"/>
          <w:u w:val="none"/>
          <w:effect w:val="none"/>
        </w:rPr>
        <w:t>as well as</w:t>
      </w:r>
      <w:r>
        <w:rPr>
          <w:b w:val="false"/>
          <w:bCs/>
          <w:i w:val="false"/>
          <w:iCs w:val="false"/>
          <w:caps w:val="false"/>
          <w:smallCaps w:val="false"/>
          <w:strike w:val="false"/>
          <w:dstrike w:val="false"/>
          <w:color w:val="000000"/>
          <w:spacing w:val="0"/>
          <w:sz w:val="24"/>
          <w:szCs w:val="24"/>
          <w:highlight w:val="white"/>
          <w:u w:val="none"/>
          <w:effect w:val="none"/>
        </w:rPr>
        <w:t xml:space="preserve"> other proteins (Rb, cell division control protein 6 and ORCs) </w:t>
      </w:r>
      <w:r>
        <w:rPr>
          <w:b w:val="false"/>
          <w:bCs/>
          <w:i w:val="false"/>
          <w:iCs w:val="false"/>
          <w:caps w:val="false"/>
          <w:smallCaps w:val="false"/>
          <w:strike w:val="false"/>
          <w:dstrike w:val="false"/>
          <w:color w:val="000000"/>
          <w:spacing w:val="0"/>
          <w:sz w:val="24"/>
          <w:szCs w:val="24"/>
          <w:highlight w:val="white"/>
          <w:u w:val="none"/>
          <w:effect w:val="none"/>
        </w:rPr>
        <w:t>also</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act during G1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regulating the activation of genes related to the S phase. Cy</w:t>
      </w:r>
      <w:r>
        <w:rPr>
          <w:b w:val="false"/>
          <w:bCs/>
          <w:i w:val="false"/>
          <w:iCs w:val="false"/>
          <w:caps w:val="false"/>
          <w:smallCaps w:val="false"/>
          <w:strike w:val="false"/>
          <w:dstrike w:val="false"/>
          <w:color w:val="000000"/>
          <w:spacing w:val="0"/>
          <w:sz w:val="24"/>
          <w:szCs w:val="24"/>
          <w:highlight w:val="white"/>
          <w:u w:val="none"/>
          <w:effect w:val="none"/>
        </w:rPr>
        <w:t>c</w:t>
      </w:r>
      <w:r>
        <w:rPr>
          <w:b w:val="false"/>
          <w:bCs/>
          <w:i w:val="false"/>
          <w:iCs w:val="false"/>
          <w:caps w:val="false"/>
          <w:smallCaps w:val="false"/>
          <w:strike w:val="false"/>
          <w:dstrike w:val="false"/>
          <w:color w:val="000000"/>
          <w:spacing w:val="0"/>
          <w:sz w:val="24"/>
          <w:szCs w:val="24"/>
          <w:highlight w:val="white"/>
          <w:u w:val="none"/>
          <w:effect w:val="none"/>
        </w:rPr>
        <w:t>lin</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B and CDKB transcript/proteins levels are maintained during the </w:t>
      </w:r>
      <w:r>
        <w:rPr>
          <w:b w:val="false"/>
          <w:bCs/>
          <w:i w:val="false"/>
          <w:iCs w:val="false"/>
          <w:caps w:val="false"/>
          <w:smallCaps w:val="false"/>
          <w:strike w:val="false"/>
          <w:dstrike w:val="false"/>
          <w:color w:val="000000"/>
          <w:spacing w:val="0"/>
          <w:sz w:val="24"/>
          <w:szCs w:val="24"/>
          <w:highlight w:val="white"/>
          <w:u w:val="none"/>
          <w:effect w:val="none"/>
        </w:rPr>
        <w:t xml:space="preserve">S phase, </w:t>
      </w:r>
      <w:r>
        <w:rPr>
          <w:b w:val="false"/>
          <w:bCs/>
          <w:i w:val="false"/>
          <w:iCs w:val="false"/>
          <w:caps w:val="false"/>
          <w:smallCaps w:val="false"/>
          <w:strike w:val="false"/>
          <w:dstrike w:val="false"/>
          <w:color w:val="000000"/>
          <w:spacing w:val="0"/>
          <w:sz w:val="24"/>
          <w:szCs w:val="24"/>
          <w:highlight w:val="white"/>
          <w:u w:val="none"/>
          <w:effect w:val="none"/>
        </w:rPr>
        <w:t>in conjuntion with</w:t>
      </w:r>
      <w:r>
        <w:rPr>
          <w:b w:val="false"/>
          <w:bCs/>
          <w:i w:val="false"/>
          <w:iCs w:val="false"/>
          <w:caps w:val="false"/>
          <w:smallCaps w:val="false"/>
          <w:strike w:val="false"/>
          <w:dstrike w:val="false"/>
          <w:color w:val="000000"/>
          <w:spacing w:val="0"/>
          <w:sz w:val="24"/>
          <w:szCs w:val="24"/>
          <w:highlight w:val="white"/>
          <w:u w:val="none"/>
          <w:effect w:val="none"/>
        </w:rPr>
        <w:t xml:space="preserve"> the generation of polymerases and replication related proteins (MCM complexes, replication factors, PCNA, primases, helicases, ligases, etc). </w:t>
      </w:r>
      <w:r>
        <w:rPr>
          <w:b w:val="false"/>
          <w:bCs/>
          <w:i w:val="false"/>
          <w:iCs w:val="false"/>
          <w:caps w:val="false"/>
          <w:smallCaps w:val="false"/>
          <w:strike w:val="false"/>
          <w:dstrike w:val="false"/>
          <w:color w:val="000000"/>
          <w:spacing w:val="0"/>
          <w:sz w:val="24"/>
          <w:szCs w:val="24"/>
          <w:highlight w:val="white"/>
          <w:u w:val="none"/>
          <w:effect w:val="none"/>
        </w:rPr>
        <w:t xml:space="preserve">Finally, Cyclin D marks the </w:t>
      </w:r>
      <w:r>
        <w:rPr>
          <w:b w:val="false"/>
          <w:bCs/>
          <w:i w:val="false"/>
          <w:iCs w:val="false"/>
          <w:caps w:val="false"/>
          <w:smallCaps w:val="false"/>
          <w:strike w:val="false"/>
          <w:dstrike w:val="false"/>
          <w:color w:val="000000"/>
          <w:spacing w:val="0"/>
          <w:sz w:val="24"/>
          <w:szCs w:val="24"/>
          <w:highlight w:val="white"/>
          <w:u w:val="none"/>
          <w:effect w:val="none"/>
        </w:rPr>
        <w:t xml:space="preserve">beginning of G2|M phase </w:t>
      </w:r>
      <w:r>
        <w:rPr>
          <w:b w:val="false"/>
          <w:bCs/>
          <w:i w:val="false"/>
          <w:iCs w:val="false"/>
          <w:caps w:val="false"/>
          <w:smallCaps w:val="false"/>
          <w:strike w:val="false"/>
          <w:dstrike w:val="false"/>
          <w:color w:val="000000"/>
          <w:spacing w:val="0"/>
          <w:sz w:val="24"/>
          <w:szCs w:val="24"/>
          <w:highlight w:val="white"/>
          <w:u w:val="none"/>
          <w:effect w:val="none"/>
        </w:rPr>
        <w:t xml:space="preserve">as well as subunits of the anaphase-promoting complex (APC) and cell division control proteins (CDC20 and CDC25)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2007, 2010; Robbens et al., 2005)</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widowControl/>
        <w:pBdr/>
        <w:spacing w:lineRule="auto" w:line="360" w:before="0" w:after="60"/>
        <w:ind w:left="0" w:right="0" w:hanging="0"/>
        <w:jc w:val="both"/>
        <w:rPr>
          <w:rFonts w:ascii="Liberation Serif" w:hAnsi="Liberation Serif"/>
          <w:b w:val="false"/>
          <w:i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t>Their gene</w:t>
      </w:r>
      <w:r>
        <w:rPr>
          <w:b w:val="false"/>
          <w:bCs/>
          <w:i w:val="false"/>
          <w:iCs w:val="false"/>
          <w:caps w:val="false"/>
          <w:smallCaps w:val="false"/>
          <w:strike w:val="false"/>
          <w:dstrike w:val="false"/>
          <w:color w:val="000000"/>
          <w:spacing w:val="0"/>
          <w:sz w:val="24"/>
          <w:szCs w:val="24"/>
          <w:highlight w:val="white"/>
          <w:u w:val="none"/>
          <w:effect w:val="none"/>
        </w:rPr>
        <w:t xml:space="preserve"> expression and protein abundance profiles are compared with the % of cells in </w:t>
      </w:r>
      <w:r>
        <w:rPr>
          <w:b w:val="false"/>
          <w:bCs/>
          <w:i w:val="false"/>
          <w:iCs w:val="false"/>
          <w:caps w:val="false"/>
          <w:smallCaps w:val="false"/>
          <w:strike w:val="false"/>
          <w:dstrike w:val="false"/>
          <w:color w:val="000000"/>
          <w:spacing w:val="0"/>
          <w:sz w:val="24"/>
          <w:szCs w:val="24"/>
          <w:highlight w:val="white"/>
          <w:u w:val="none"/>
          <w:effect w:val="none"/>
        </w:rPr>
        <w:t>the</w:t>
      </w:r>
      <w:r>
        <w:rPr>
          <w:b w:val="false"/>
          <w:bCs/>
          <w:i w:val="false"/>
          <w:iCs w:val="false"/>
          <w:caps w:val="false"/>
          <w:smallCaps w:val="false"/>
          <w:strike w:val="false"/>
          <w:dstrike w:val="false"/>
          <w:color w:val="000000"/>
          <w:spacing w:val="0"/>
          <w:sz w:val="24"/>
          <w:szCs w:val="24"/>
          <w:highlight w:val="white"/>
          <w:u w:val="none"/>
          <w:effect w:val="none"/>
        </w:rPr>
        <w:t xml:space="preserve"> phase o</w:t>
      </w:r>
      <w:r>
        <w:rPr>
          <w:b w:val="false"/>
          <w:bCs/>
          <w:i w:val="false"/>
          <w:iCs w:val="false"/>
          <w:caps w:val="false"/>
          <w:smallCaps w:val="false"/>
          <w:strike w:val="false"/>
          <w:dstrike w:val="false"/>
          <w:color w:val="000000"/>
          <w:spacing w:val="0"/>
          <w:sz w:val="24"/>
          <w:szCs w:val="24"/>
          <w:highlight w:val="white"/>
          <w:u w:val="none"/>
          <w:effect w:val="none"/>
        </w:rPr>
        <w:t xml:space="preserve">f the cycle </w:t>
      </w:r>
      <w:r>
        <w:rPr>
          <w:b w:val="false"/>
          <w:bCs/>
          <w:i w:val="false"/>
          <w:iCs w:val="false"/>
          <w:caps w:val="false"/>
          <w:smallCaps w:val="false"/>
          <w:strike w:val="false"/>
          <w:dstrike w:val="false"/>
          <w:color w:val="000000"/>
          <w:spacing w:val="0"/>
          <w:sz w:val="24"/>
          <w:szCs w:val="24"/>
          <w:highlight w:val="white"/>
          <w:u w:val="none"/>
          <w:effect w:val="none"/>
        </w:rPr>
        <w:t xml:space="preserve">they are involved in </w:t>
      </w:r>
      <w:r>
        <w:rPr>
          <w:b w:val="false"/>
          <w:bCs/>
          <w:i w:val="false"/>
          <w:iCs w:val="false"/>
          <w:caps w:val="false"/>
          <w:smallCaps w:val="false"/>
          <w:strike w:val="false"/>
          <w:dstrike w:val="false"/>
          <w:color w:val="000000"/>
          <w:spacing w:val="0"/>
          <w:sz w:val="24"/>
          <w:szCs w:val="24"/>
          <w:highlight w:val="white"/>
          <w:u w:val="none"/>
          <w:effect w:val="none"/>
        </w:rPr>
        <w:t>(Fig</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34). </w:t>
      </w:r>
      <w:r>
        <w:rPr>
          <w:b w:val="false"/>
          <w:bCs/>
          <w:i w:val="false"/>
          <w:iCs w:val="false"/>
          <w:caps w:val="false"/>
          <w:smallCaps w:val="false"/>
          <w:strike w:val="false"/>
          <w:dstrike w:val="false"/>
          <w:color w:val="000000"/>
          <w:spacing w:val="0"/>
          <w:sz w:val="24"/>
          <w:szCs w:val="24"/>
          <w:highlight w:val="white"/>
          <w:u w:val="none"/>
          <w:effect w:val="none"/>
        </w:rPr>
        <w:t>Besides the gene-protein offset, a</w:t>
      </w:r>
      <w:r>
        <w:rPr>
          <w:b w:val="false"/>
          <w:bCs/>
          <w:i w:val="false"/>
          <w:iCs w:val="false"/>
          <w:caps w:val="false"/>
          <w:smallCaps w:val="false"/>
          <w:strike w:val="false"/>
          <w:dstrike w:val="false"/>
          <w:color w:val="000000"/>
          <w:spacing w:val="0"/>
          <w:sz w:val="24"/>
          <w:szCs w:val="24"/>
          <w:highlight w:val="white"/>
          <w:u w:val="none"/>
          <w:effect w:val="none"/>
        </w:rPr>
        <w:t xml:space="preserve"> general offset between protein abundance and the execution of their physiological role is observed. </w:t>
      </w:r>
      <w:r>
        <w:rPr>
          <w:b w:val="false"/>
          <w:bCs/>
          <w:i w:val="false"/>
          <w:iCs w:val="false"/>
          <w:caps w:val="false"/>
          <w:smallCaps w:val="false"/>
          <w:strike w:val="false"/>
          <w:dstrike w:val="false"/>
          <w:color w:val="000000"/>
          <w:spacing w:val="0"/>
          <w:sz w:val="24"/>
          <w:szCs w:val="24"/>
          <w:highlight w:val="white"/>
          <w:u w:val="none"/>
          <w:effect w:val="none"/>
        </w:rPr>
        <w:t>This offset</w:t>
      </w:r>
      <w:r>
        <w:rPr>
          <w:b w:val="false"/>
          <w:bCs/>
          <w:i w:val="false"/>
          <w:iCs w:val="false"/>
          <w:caps w:val="false"/>
          <w:smallCaps w:val="false"/>
          <w:strike w:val="false"/>
          <w:dstrike w:val="false"/>
          <w:color w:val="000000"/>
          <w:spacing w:val="0"/>
          <w:sz w:val="24"/>
          <w:szCs w:val="24"/>
          <w:highlight w:val="white"/>
          <w:u w:val="none"/>
          <w:effect w:val="none"/>
        </w:rPr>
        <w:t xml:space="preserve"> is longer in phase</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as G1 or G2 (Fig. 34- A,C)</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D</w:t>
      </w:r>
      <w:r>
        <w:rPr>
          <w:b w:val="false"/>
          <w:bCs/>
          <w:i w:val="false"/>
          <w:iCs w:val="false"/>
          <w:caps w:val="false"/>
          <w:smallCaps w:val="false"/>
          <w:strike w:val="false"/>
          <w:dstrike w:val="false"/>
          <w:color w:val="000000"/>
          <w:spacing w:val="0"/>
          <w:sz w:val="24"/>
          <w:szCs w:val="24"/>
          <w:highlight w:val="white"/>
          <w:u w:val="none"/>
          <w:effect w:val="none"/>
        </w:rPr>
        <w:t xml:space="preserve">uring the S phase, as soon as the </w:t>
      </w:r>
      <w:r>
        <w:rPr>
          <w:b w:val="false"/>
          <w:bCs/>
          <w:i w:val="false"/>
          <w:iCs w:val="false"/>
          <w:caps w:val="false"/>
          <w:smallCaps w:val="false"/>
          <w:strike w:val="false"/>
          <w:dstrike w:val="false"/>
          <w:color w:val="000000"/>
          <w:spacing w:val="0"/>
          <w:sz w:val="24"/>
          <w:szCs w:val="24"/>
          <w:highlight w:val="white"/>
          <w:u w:val="none"/>
          <w:effect w:val="none"/>
        </w:rPr>
        <w:t>proteins</w:t>
      </w:r>
      <w:r>
        <w:rPr>
          <w:b w:val="false"/>
          <w:bCs/>
          <w:i w:val="false"/>
          <w:iCs w:val="false"/>
          <w:caps w:val="false"/>
          <w:smallCaps w:val="false"/>
          <w:strike w:val="false"/>
          <w:dstrike w:val="false"/>
          <w:color w:val="000000"/>
          <w:spacing w:val="0"/>
          <w:sz w:val="24"/>
          <w:szCs w:val="24"/>
          <w:highlight w:val="white"/>
          <w:u w:val="none"/>
          <w:effect w:val="none"/>
        </w:rPr>
        <w:t xml:space="preserve"> are available the biological process is executed </w:t>
      </w:r>
      <w:r>
        <w:rPr>
          <w:b w:val="false"/>
          <w:bCs/>
          <w:i w:val="false"/>
          <w:iCs w:val="false"/>
          <w:caps w:val="false"/>
          <w:smallCaps w:val="false"/>
          <w:strike w:val="false"/>
          <w:dstrike w:val="false"/>
          <w:color w:val="000000"/>
          <w:spacing w:val="0"/>
          <w:sz w:val="24"/>
          <w:szCs w:val="24"/>
          <w:highlight w:val="white"/>
          <w:u w:val="none"/>
          <w:effect w:val="none"/>
        </w:rPr>
        <w:t>(Fig. 34- B)</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It could be explained by the experimental design followe</w:t>
      </w:r>
      <w:r>
        <w:rPr>
          <w:b w:val="false"/>
          <w:bCs/>
          <w:i w:val="false"/>
          <w:iCs w:val="false"/>
          <w:caps w:val="false"/>
          <w:smallCaps w:val="false"/>
          <w:strike w:val="false"/>
          <w:dstrike w:val="false"/>
          <w:color w:val="000000"/>
          <w:spacing w:val="0"/>
          <w:sz w:val="24"/>
          <w:szCs w:val="24"/>
          <w:highlight w:val="white"/>
          <w:u w:val="none"/>
          <w:effect w:val="none"/>
        </w:rPr>
        <w:t>d, since</w:t>
      </w:r>
      <w:r>
        <w:rPr>
          <w:b w:val="false"/>
          <w:bCs/>
          <w:i w:val="false"/>
          <w:iCs w:val="false"/>
          <w:caps w:val="false"/>
          <w:smallCaps w:val="false"/>
          <w:strike w:val="false"/>
          <w:dstrike w:val="false"/>
          <w:color w:val="000000"/>
          <w:spacing w:val="0"/>
          <w:sz w:val="24"/>
          <w:szCs w:val="24"/>
          <w:highlight w:val="white"/>
          <w:u w:val="none"/>
          <w:effect w:val="none"/>
        </w:rPr>
        <w:t xml:space="preserve"> proteins selected are directly involved in DNA replication</w:t>
      </w:r>
      <w:r>
        <w:rPr>
          <w:b w:val="false"/>
          <w:bCs/>
          <w:i w:val="false"/>
          <w:iCs w:val="false"/>
          <w:caps w:val="false"/>
          <w:smallCaps w:val="false"/>
          <w:strike w:val="false"/>
          <w:dstrike w:val="false"/>
          <w:color w:val="000000"/>
          <w:spacing w:val="0"/>
          <w:sz w:val="24"/>
          <w:szCs w:val="24"/>
          <w:highlight w:val="white"/>
          <w:u w:val="none"/>
          <w:effect w:val="none"/>
        </w:rPr>
        <w:t xml:space="preserve"> and flow cytometry directly estimates cell division phases based in the DNA content of populations.</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transcriptomic and proteomic data for cyclins and CDKs found in </w:t>
      </w:r>
      <w:r>
        <w:rPr>
          <w:b w:val="false"/>
          <w:bCs w:val="false"/>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are in agreement with the current cell cycle model for plants </w:t>
      </w:r>
      <w:r>
        <w:rPr>
          <w:b w:val="false"/>
          <w:bCs/>
          <w:i w:val="false"/>
          <w:iCs w:val="false"/>
          <w:caps w:val="false"/>
          <w:smallCaps w:val="false"/>
          <w:strike w:val="false"/>
          <w:dstrike w:val="false"/>
          <w:color w:val="000000"/>
          <w:spacing w:val="0"/>
          <w:sz w:val="24"/>
          <w:szCs w:val="24"/>
          <w:highlight w:val="white"/>
          <w:u w:val="none"/>
          <w:effect w:val="none"/>
        </w:rPr>
        <w:t>(Fig. 35)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For both summer and winter photoperiods, the transcription of Cyclin A gene takes place during G1 phase </w:t>
      </w:r>
      <w:r>
        <w:rPr>
          <w:b w:val="false"/>
          <w:bCs/>
          <w:i w:val="false"/>
          <w:iCs w:val="false"/>
          <w:caps w:val="false"/>
          <w:smallCaps w:val="false"/>
          <w:strike w:val="false"/>
          <w:dstrike w:val="false"/>
          <w:color w:val="000000"/>
          <w:spacing w:val="0"/>
          <w:sz w:val="24"/>
          <w:szCs w:val="24"/>
          <w:highlight w:val="white"/>
          <w:u w:val="none"/>
          <w:effect w:val="none"/>
        </w:rPr>
        <w:t>and it is the first cyclin to be activated. Cyclin A is suggested to be purely regulated by the circadian clock since it has been probed to be independent of the metabolic status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2010)</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In agreement with previous transcriptomic analysis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 Moulager et al., 2007)</w:t>
      </w:r>
      <w:r>
        <w:rPr>
          <w:b w:val="false"/>
          <w:bCs/>
          <w:i w:val="false"/>
          <w:iCs w:val="false"/>
          <w:caps w:val="false"/>
          <w:smallCaps w:val="false"/>
          <w:strike w:val="false"/>
          <w:dstrike w:val="false"/>
          <w:color w:val="000000"/>
          <w:spacing w:val="0"/>
          <w:sz w:val="24"/>
          <w:szCs w:val="24"/>
          <w:highlight w:val="white"/>
          <w:u w:val="none"/>
          <w:effect w:val="none"/>
        </w:rPr>
        <w:t xml:space="preserve">⁠, Cyclin A expression is </w:t>
      </w:r>
      <w:r>
        <w:rPr>
          <w:b w:val="false"/>
          <w:bCs/>
          <w:i w:val="false"/>
          <w:iCs w:val="false"/>
          <w:caps w:val="false"/>
          <w:smallCaps w:val="false"/>
          <w:strike w:val="false"/>
          <w:dstrike w:val="false"/>
          <w:color w:val="000000"/>
          <w:spacing w:val="0"/>
          <w:sz w:val="24"/>
          <w:szCs w:val="24"/>
          <w:highlight w:val="white"/>
          <w:u w:val="none"/>
          <w:effect w:val="none"/>
        </w:rPr>
        <w:t xml:space="preserve">followed by Cyclin B </w:t>
      </w:r>
      <w:r>
        <w:rPr>
          <w:b w:val="false"/>
          <w:bCs/>
          <w:i w:val="false"/>
          <w:iCs w:val="false"/>
          <w:caps w:val="false"/>
          <w:smallCaps w:val="false"/>
          <w:strike w:val="false"/>
          <w:dstrike w:val="false"/>
          <w:color w:val="000000"/>
          <w:spacing w:val="0"/>
          <w:sz w:val="24"/>
          <w:szCs w:val="24"/>
          <w:highlight w:val="white"/>
          <w:u w:val="none"/>
          <w:effect w:val="none"/>
        </w:rPr>
        <w:t>expression</w:t>
      </w:r>
      <w:r>
        <w:rPr>
          <w:b w:val="false"/>
          <w:bCs/>
          <w:i w:val="false"/>
          <w:iCs w:val="false"/>
          <w:caps w:val="false"/>
          <w:smallCaps w:val="false"/>
          <w:strike w:val="false"/>
          <w:dstrike w:val="false"/>
          <w:color w:val="000000"/>
          <w:spacing w:val="0"/>
          <w:sz w:val="24"/>
          <w:szCs w:val="24"/>
          <w:highlight w:val="white"/>
          <w:u w:val="none"/>
          <w:effect w:val="none"/>
        </w:rPr>
        <w:t xml:space="preserve"> during the S phase (Fig 35-A). </w:t>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226175" cy="3746500"/>
                <wp:effectExtent l="0" t="0" r="0" b="0"/>
                <wp:wrapSquare wrapText="largest"/>
                <wp:docPr id="103" name="Marco34"/>
                <a:graphic xmlns:a="http://schemas.openxmlformats.org/drawingml/2006/main">
                  <a:graphicData uri="http://schemas.microsoft.com/office/word/2010/wordprocessingShape">
                    <wps:wsp>
                      <wps:cNvSpPr txBox="1"/>
                      <wps:spPr>
                        <a:xfrm>
                          <a:off x="0" y="0"/>
                          <a:ext cx="6226175" cy="3746500"/>
                        </a:xfrm>
                        <a:prstGeom prst="rect"/>
                      </wps:spPr>
                      <wps:txbx>
                        <w:txbxContent>
                          <w:p>
                            <w:pPr>
                              <w:pStyle w:val="Figure"/>
                              <w:spacing w:before="120" w:after="120"/>
                              <w:jc w:val="both"/>
                              <w:rPr/>
                            </w:pPr>
                            <w:r>
                              <w:rPr/>
                              <w:drawing>
                                <wp:inline distT="0" distB="0" distL="0" distR="0">
                                  <wp:extent cx="6120130" cy="2969260"/>
                                  <wp:effectExtent l="0" t="0" r="0" b="0"/>
                                  <wp:docPr id="10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wps:txbx>
                      <wps:bodyPr anchor="t" lIns="0" tIns="0" rIns="0" bIns="0">
                        <a:noAutofit/>
                      </wps:bodyPr>
                    </wps:wsp>
                  </a:graphicData>
                </a:graphic>
              </wp:anchor>
            </w:drawing>
          </mc:Choice>
          <mc:Fallback>
            <w:pict>
              <v:rect style="position:absolute;rotation:0;width:490.25pt;height:29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drawing>
                          <wp:inline distT="0" distB="0" distL="0" distR="0">
                            <wp:extent cx="6120130" cy="2969260"/>
                            <wp:effectExtent l="0" t="0" r="0" b="0"/>
                            <wp:docPr id="10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v:textbox>
                <w10:wrap type="square" side="largest"/>
              </v:rect>
            </w:pict>
          </mc:Fallback>
        </mc:AlternateContent>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 xml:space="preserve">Cyclins proteins are not detected in our proteomic analysis, however CDKA and CDKB proteins are detected and their abundance profiles are in agreement with the proposed model. CDKA transcript reaches its maximum level of expression during G1, which causes an increase of CDKA protein abundance by the second part of G1 phase </w:t>
      </w:r>
      <w:r>
        <w:rPr>
          <w:b w:val="false"/>
          <w:bCs/>
          <w:i w:val="false"/>
          <w:iCs w:val="false"/>
          <w:caps w:val="false"/>
          <w:smallCaps w:val="false"/>
          <w:strike w:val="false"/>
          <w:dstrike w:val="false"/>
          <w:color w:val="000000"/>
          <w:spacing w:val="0"/>
          <w:sz w:val="24"/>
          <w:szCs w:val="24"/>
          <w:highlight w:val="white"/>
          <w:u w:val="none"/>
          <w:effect w:val="none"/>
        </w:rPr>
        <w:t xml:space="preserve">(Fig. 35-B) </w:t>
      </w:r>
      <w:r>
        <w:rPr>
          <w:b w:val="false"/>
          <w:bCs/>
          <w:i w:val="false"/>
          <w:iCs w:val="false"/>
          <w:caps w:val="false"/>
          <w:smallCaps w:val="false"/>
          <w:strike w:val="false"/>
          <w:dstrike w:val="false"/>
          <w:color w:val="000000"/>
          <w:spacing w:val="0"/>
          <w:sz w:val="24"/>
          <w:szCs w:val="24"/>
          <w:highlight w:val="white"/>
          <w:u w:val="none"/>
          <w:effect w:val="none"/>
        </w:rPr>
        <w:t xml:space="preserve">allowing, with CyclinA, the progression of the cell cycle to the S phase. </w:t>
      </w:r>
      <w:r>
        <w:rPr>
          <w:b w:val="false"/>
          <w:bCs/>
          <w:i w:val="false"/>
          <w:iCs w:val="false"/>
          <w:caps w:val="false"/>
          <w:smallCaps w:val="false"/>
          <w:strike w:val="false"/>
          <w:dstrike w:val="false"/>
          <w:color w:val="000000"/>
          <w:spacing w:val="0"/>
          <w:sz w:val="24"/>
          <w:szCs w:val="24"/>
          <w:highlight w:val="white"/>
          <w:u w:val="none"/>
          <w:effect w:val="none"/>
        </w:rPr>
        <w:t>During the</w:t>
      </w:r>
      <w:r>
        <w:rPr>
          <w:b w:val="false"/>
          <w:bCs/>
          <w:i w:val="false"/>
          <w:iCs w:val="false"/>
          <w:caps w:val="false"/>
          <w:smallCaps w:val="false"/>
          <w:strike w:val="false"/>
          <w:dstrike w:val="false"/>
          <w:color w:val="000000"/>
          <w:spacing w:val="0"/>
          <w:sz w:val="24"/>
          <w:szCs w:val="24"/>
          <w:highlight w:val="white"/>
          <w:u w:val="none"/>
          <w:effect w:val="none"/>
        </w:rPr>
        <w:t xml:space="preserve"> S phase, CDKB protein abundance level reaches its maximum (Fig. 35- C), being coincident with Cyclin B transcript. Cyclin D transcript levels are low under both photoperiods, but their maximum level of expression are coincident with G2|M phase (Fig. 35-A). </w:t>
      </w:r>
      <w:r>
        <w:rPr>
          <w:b w:val="false"/>
          <w:bCs/>
          <w:i w:val="false"/>
          <w:iCs w:val="false"/>
          <w:caps w:val="false"/>
          <w:smallCaps w:val="false"/>
          <w:strike w:val="false"/>
          <w:dstrike w:val="false"/>
          <w:color w:val="FF0000"/>
          <w:spacing w:val="0"/>
          <w:sz w:val="24"/>
          <w:szCs w:val="24"/>
          <w:highlight w:val="white"/>
          <w:u w:val="none"/>
          <w:effect w:val="none"/>
        </w:rPr>
        <w:t xml:space="preserve">Por qué sube tanto la CycA en SD?. </w:t>
      </w:r>
    </w:p>
    <w:p>
      <w:pPr>
        <w:pStyle w:val="Cuerpodetexto"/>
        <w:widowControl/>
        <w:pBdr/>
        <w:spacing w:lineRule="auto" w:line="360" w:before="0" w:after="60"/>
        <w:ind w:left="0" w:right="0" w:hanging="0"/>
        <w:jc w:val="both"/>
        <w:rPr/>
      </w:pPr>
      <w:r>
        <w:rPr>
          <w:b w:val="false"/>
          <w:bCs/>
          <w:i w:val="false"/>
          <w:iCs w:val="false"/>
          <w:caps w:val="false"/>
          <w:smallCaps w:val="false"/>
          <w:strike w:val="false"/>
          <w:dstrike w:val="false"/>
          <w:color w:val="000000"/>
          <w:spacing w:val="0"/>
          <w:sz w:val="24"/>
          <w:szCs w:val="24"/>
          <w:highlight w:val="white"/>
          <w:u w:val="none"/>
          <w:effect w:val="none"/>
        </w:rPr>
        <w:t xml:space="preserve">FTSZ transcript and protein profiles are presented in order to achieve a deeper understanding of the chloroplast division in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F</w:t>
      </w:r>
      <w:r>
        <w:rPr>
          <w:b w:val="false"/>
          <w:bCs/>
          <w:i w:val="false"/>
          <w:iCs w:val="false"/>
          <w:caps w:val="false"/>
          <w:smallCaps w:val="false"/>
          <w:strike w:val="false"/>
          <w:dstrike w:val="false"/>
          <w:color w:val="000000"/>
          <w:spacing w:val="0"/>
          <w:sz w:val="24"/>
          <w:szCs w:val="24"/>
          <w:highlight w:val="white"/>
          <w:u w:val="none"/>
          <w:effect w:val="none"/>
        </w:rPr>
        <w:t>TSZ is a key protein of the chloroplast division machinery that has been conserved from its cyanobacterial ancestors (</w:t>
      </w:r>
      <w:r>
        <w:rPr>
          <w:b w:val="false"/>
          <w:bCs/>
          <w:iCs w:val="false"/>
          <w:caps w:val="false"/>
          <w:smallCaps w:val="false"/>
          <w:strike w:val="false"/>
          <w:dstrike w:val="false"/>
          <w:spacing w:val="0"/>
          <w:sz w:val="24"/>
          <w:szCs w:val="24"/>
          <w:highlight w:val="white"/>
          <w:u w:val="none"/>
          <w:effect w:val="none"/>
        </w:rPr>
        <w:t>FtsZ in chloroplast division: Structure, function and evolution</w:t>
      </w:r>
      <w:r>
        <w:rPr>
          <w:b w:val="false"/>
          <w:bCs/>
          <w:iCs w:val="false"/>
          <w:caps w:val="false"/>
          <w:smallCaps w:val="false"/>
          <w:strike w:val="false"/>
          <w:dstrike w:val="false"/>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Chloroplast division is considered to take place during sunrise in summer photoperiod and 4h before sunrise in winter photoperiod (Fig. 33- D,E), which is in agreement with </w:t>
      </w:r>
      <w:r>
        <w:rPr>
          <w:b w:val="false"/>
          <w:bCs/>
          <w:i w:val="false"/>
          <w:iCs w:val="false"/>
          <w:caps w:val="false"/>
          <w:smallCaps w:val="false"/>
          <w:strike w:val="false"/>
          <w:dstrike w:val="false"/>
          <w:color w:val="000000"/>
          <w:spacing w:val="0"/>
          <w:sz w:val="24"/>
          <w:szCs w:val="24"/>
          <w:highlight w:val="white"/>
          <w:u w:val="none"/>
          <w:effect w:val="none"/>
        </w:rPr>
        <w:t xml:space="preserve">the protein abundance profiles of FTSZ in both photoperiods (Fig. 35-D) </w:t>
      </w:r>
      <w:r>
        <w:rPr>
          <w:b w:val="false"/>
          <w:bCs/>
          <w:i w:val="false"/>
          <w:iCs w:val="false"/>
          <w:caps w:val="false"/>
          <w:smallCaps w:val="false"/>
          <w:strike w:val="false"/>
          <w:dstrike w:val="false"/>
          <w:color w:val="FF0000"/>
          <w:spacing w:val="0"/>
          <w:sz w:val="24"/>
          <w:szCs w:val="24"/>
          <w:highlight w:val="white"/>
          <w:u w:val="none"/>
          <w:effect w:val="none"/>
        </w:rPr>
        <w:t>En realidad SD no coincide muy bien no? merece la pena poner las graficas de FTSZ?</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FF0000"/>
          <w:spacing w:val="0"/>
          <w:sz w:val="24"/>
          <w:szCs w:val="24"/>
          <w:highlight w:val="white"/>
          <w:u w:val="none"/>
          <w:effect w:val="none"/>
        </w:rPr>
      </w:pPr>
      <w:r>
        <w:rPr>
          <w:b w:val="false"/>
          <w:bCs/>
          <w:i w:val="false"/>
          <w:iCs w:val="false"/>
          <w:caps w:val="false"/>
          <w:smallCaps w:val="false"/>
          <w:strike w:val="false"/>
          <w:dstrike w:val="false"/>
          <w:color w:val="FF0000"/>
          <w:spacing w:val="0"/>
          <w:sz w:val="24"/>
          <w:szCs w:val="24"/>
          <w:highlight w:val="white"/>
          <w:u w:val="none"/>
          <w:effect w:val="none"/>
        </w:rPr>
      </w:r>
      <w:r>
        <mc:AlternateContent>
          <mc:Choice Requires="wps">
            <w:drawing>
              <wp:anchor behindDoc="0" distT="0" distB="0" distL="0" distR="0" simplePos="0" locked="0" layoutInCell="1" allowOverlap="1" relativeHeight="75">
                <wp:simplePos x="0" y="0"/>
                <wp:positionH relativeFrom="column">
                  <wp:posOffset>-41275</wp:posOffset>
                </wp:positionH>
                <wp:positionV relativeFrom="paragraph">
                  <wp:posOffset>635</wp:posOffset>
                </wp:positionV>
                <wp:extent cx="6028055" cy="6390005"/>
                <wp:effectExtent l="0" t="0" r="0" b="0"/>
                <wp:wrapSquare wrapText="largest"/>
                <wp:docPr id="106" name="Marco35"/>
                <a:graphic xmlns:a="http://schemas.openxmlformats.org/drawingml/2006/main">
                  <a:graphicData uri="http://schemas.microsoft.com/office/word/2010/wordprocessingShape">
                    <wps:wsp>
                      <wps:cNvSpPr txBox="1"/>
                      <wps:spPr>
                        <a:xfrm>
                          <a:off x="0" y="0"/>
                          <a:ext cx="6028055" cy="6390005"/>
                        </a:xfrm>
                        <a:prstGeom prst="rect"/>
                      </wps:spPr>
                      <wps:txbx>
                        <w:txbxContent>
                          <w:p>
                            <w:pPr>
                              <w:pStyle w:val="Figure"/>
                              <w:spacing w:before="120" w:after="120"/>
                              <w:rPr/>
                            </w:pPr>
                            <w:r>
                              <w:rPr/>
                              <w:drawing>
                                <wp:inline distT="0" distB="0" distL="0" distR="0">
                                  <wp:extent cx="5847080" cy="5443855"/>
                                  <wp:effectExtent l="0" t="0" r="0" b="0"/>
                                  <wp:docPr id="10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CDKB in purple </w:t>
                            </w:r>
                            <w:r>
                              <w:rPr>
                                <w:b w:val="false"/>
                                <w:bCs w:val="false"/>
                                <w:i/>
                                <w:iCs/>
                              </w:rPr>
                              <w:t>(C ) and</w:t>
                            </w:r>
                            <w:r>
                              <w:rPr>
                                <w:b w:val="false"/>
                                <w:bCs w:val="false"/>
                                <w:i/>
                                <w:iCs/>
                              </w:rPr>
                              <w:t xml:space="preserve"> FTSZ in </w:t>
                            </w:r>
                            <w:r>
                              <w:rPr>
                                <w:b w:val="false"/>
                                <w:bCs w:val="false"/>
                                <w:i/>
                                <w:iCs/>
                              </w:rPr>
                              <w:t>black (D).</w:t>
                            </w:r>
                          </w:p>
                        </w:txbxContent>
                      </wps:txbx>
                      <wps:bodyPr anchor="t" lIns="0" tIns="0" rIns="0" bIns="0">
                        <a:noAutofit/>
                      </wps:bodyPr>
                    </wps:wsp>
                  </a:graphicData>
                </a:graphic>
              </wp:anchor>
            </w:drawing>
          </mc:Choice>
          <mc:Fallback>
            <w:pict>
              <v:rect style="position:absolute;rotation:0;width:474.65pt;height:503.1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drawing>
                          <wp:inline distT="0" distB="0" distL="0" distR="0">
                            <wp:extent cx="5847080" cy="5443855"/>
                            <wp:effectExtent l="0" t="0" r="0" b="0"/>
                            <wp:docPr id="10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CDKB in purple </w:t>
                      </w:r>
                      <w:r>
                        <w:rPr>
                          <w:b w:val="false"/>
                          <w:bCs w:val="false"/>
                          <w:i/>
                          <w:iCs/>
                        </w:rPr>
                        <w:t>(C ) and</w:t>
                      </w:r>
                      <w:r>
                        <w:rPr>
                          <w:b w:val="false"/>
                          <w:bCs w:val="false"/>
                          <w:i/>
                          <w:iCs/>
                        </w:rPr>
                        <w:t xml:space="preserve"> FTSZ in </w:t>
                      </w:r>
                      <w:r>
                        <w:rPr>
                          <w:b w:val="false"/>
                          <w:bCs w:val="false"/>
                          <w:i/>
                          <w:iCs/>
                        </w:rPr>
                        <w:t>black (D).</w:t>
                      </w:r>
                    </w:p>
                  </w:txbxContent>
                </v:textbox>
                <w10:wrap type="square" side="largest"/>
              </v:rect>
            </w:pict>
          </mc:Fallback>
        </mc:AlternateContent>
      </w:r>
    </w:p>
    <w:p>
      <w:pPr>
        <w:pStyle w:val="Ttulo3"/>
        <w:rPr/>
      </w:pPr>
      <w:bookmarkStart w:id="86" w:name="__RefHeading___Toc365744_4255295215"/>
      <w:bookmarkEnd w:id="86"/>
      <w:r>
        <w:rPr>
          <w:i w:val="false"/>
          <w:iCs w:val="false"/>
        </w:rPr>
        <w:t xml:space="preserve">Diurnal and seasonal rhythm of photosynthesis in </w:t>
      </w:r>
      <w:r>
        <w:rPr>
          <w:i/>
          <w:iCs/>
        </w:rPr>
        <w:t>Ostreococcus tauri</w:t>
      </w:r>
    </w:p>
    <w:p>
      <w:pPr>
        <w:pStyle w:val="Cuerpodetexto"/>
        <w:rPr/>
      </w:pPr>
      <w:r>
        <w:rPr>
          <w:i w:val="false"/>
          <w:iCs w:val="false"/>
        </w:rPr>
        <w:t xml:space="preserve">Photosynthesis is the process that allow plants to use light as their main energy source. </w:t>
      </w:r>
      <w:r>
        <w:rPr>
          <w:i w:val="false"/>
          <w:iCs w:val="false"/>
        </w:rPr>
        <w:t>It consumes H</w:t>
      </w:r>
      <w:r>
        <w:rPr>
          <w:i w:val="false"/>
          <w:iCs w:val="false"/>
          <w:vertAlign w:val="subscript"/>
        </w:rPr>
        <w:t>2</w:t>
      </w:r>
      <w:r>
        <w:rPr>
          <w:i w:val="false"/>
          <w:iCs w:val="false"/>
        </w:rPr>
        <w:t>O and produces O</w:t>
      </w:r>
      <w:r>
        <w:rPr>
          <w:i w:val="false"/>
          <w:iCs w:val="false"/>
          <w:vertAlign w:val="subscript"/>
        </w:rPr>
        <w:t>2</w:t>
      </w:r>
      <w:r>
        <w:rPr>
          <w:i w:val="false"/>
          <w:iCs w:val="false"/>
          <w:position w:val="0"/>
          <w:sz w:val="24"/>
          <w:vertAlign w:val="baseline"/>
        </w:rPr>
        <w:t xml:space="preserve"> (</w:t>
      </w:r>
      <w:r>
        <w:rPr>
          <w:i w:val="false"/>
          <w:iCs w:val="false"/>
        </w:rPr>
        <w:t xml:space="preserve">which is released to the atmosphere), ATP (which is used as energy in the main cellular processes), and NADPH (which is used as </w:t>
      </w:r>
      <w:r>
        <w:rPr>
          <w:position w:val="0"/>
          <w:sz w:val="24"/>
          <w:vertAlign w:val="baseline"/>
        </w:rPr>
        <w:t xml:space="preserve">reducing agent </w:t>
      </w:r>
      <w:r>
        <w:rPr>
          <w:position w:val="0"/>
          <w:sz w:val="24"/>
          <w:vertAlign w:val="baseline"/>
        </w:rPr>
        <w:t xml:space="preserve">needed in the Calvin cycle to fix CO2 from the atmosphere and synthesize carbon compounds). </w:t>
      </w:r>
    </w:p>
    <w:p>
      <w:pPr>
        <w:pStyle w:val="Cuerpodetexto"/>
        <w:rPr/>
      </w:pPr>
      <w:r>
        <w:rPr>
          <w:position w:val="0"/>
          <w:sz w:val="24"/>
          <w:vertAlign w:val="baseline"/>
        </w:rPr>
        <w:t xml:space="preserve">In the genome of </w:t>
      </w:r>
      <w:r>
        <w:rPr>
          <w:i/>
          <w:iCs/>
          <w:position w:val="0"/>
          <w:sz w:val="24"/>
          <w:vertAlign w:val="baseline"/>
        </w:rPr>
        <w:t>Ostreococcus tauri</w:t>
      </w:r>
      <w:r>
        <w:rPr>
          <w:position w:val="0"/>
          <w:sz w:val="24"/>
          <w:vertAlign w:val="baseline"/>
        </w:rPr>
        <w:t xml:space="preserve">, all the essential proteins involved in photosynthesis electron transport chain and carbon fixation are present, but with a lower number of copies compared with other plants and </w:t>
      </w:r>
      <w:r>
        <w:rPr>
          <w:position w:val="0"/>
          <w:sz w:val="24"/>
          <w:vertAlign w:val="baseline"/>
        </w:rPr>
        <w:t>micro</w:t>
      </w:r>
      <w:r>
        <w:rPr>
          <w:position w:val="0"/>
          <w:sz w:val="24"/>
          <w:vertAlign w:val="baseline"/>
        </w:rPr>
        <w:t xml:space="preserve">algae. The light-harvesting complexes of </w:t>
      </w:r>
      <w:r>
        <w:rPr>
          <w:i/>
          <w:iCs/>
          <w:position w:val="0"/>
          <w:sz w:val="24"/>
          <w:vertAlign w:val="baseline"/>
        </w:rPr>
        <w:t>Ostreococcus</w:t>
      </w:r>
      <w:r>
        <w:rPr>
          <w:position w:val="0"/>
          <w:sz w:val="24"/>
          <w:vertAlign w:val="baseline"/>
        </w:rPr>
        <w:t xml:space="preserve"> are singular: light-harvesting complex proteins associated with photosystem I </w:t>
      </w:r>
      <w:r>
        <w:rPr>
          <w:position w:val="0"/>
          <w:sz w:val="24"/>
          <w:vertAlign w:val="baseline"/>
        </w:rPr>
        <w:t>(LHCI)</w:t>
      </w:r>
      <w:r>
        <w:rPr>
          <w:position w:val="0"/>
          <w:sz w:val="24"/>
          <w:vertAlign w:val="baseline"/>
        </w:rPr>
        <w:t xml:space="preserve"> </w:t>
      </w:r>
      <w:r>
        <w:rPr>
          <w:position w:val="0"/>
          <w:sz w:val="24"/>
          <w:vertAlign w:val="baseline"/>
        </w:rPr>
        <w:t xml:space="preserve">are present but </w:t>
      </w:r>
      <w:r>
        <w:rPr>
          <w:position w:val="0"/>
          <w:sz w:val="24"/>
          <w:vertAlign w:val="baseline"/>
        </w:rPr>
        <w:t xml:space="preserve">LHCII </w:t>
      </w:r>
      <w:r>
        <w:rPr>
          <w:position w:val="0"/>
          <w:sz w:val="24"/>
          <w:vertAlign w:val="baseline"/>
        </w:rPr>
        <w:t>are</w:t>
      </w:r>
      <w:r>
        <w:rPr>
          <w:position w:val="0"/>
          <w:sz w:val="24"/>
          <w:vertAlign w:val="baseline"/>
        </w:rPr>
        <w:t xml:space="preserve"> lacking. Instead, a prasinophyte-specific chrolophyll-binding proteins are </w:t>
      </w:r>
      <w:r>
        <w:rPr>
          <w:position w:val="0"/>
          <w:sz w:val="24"/>
          <w:vertAlign w:val="baseline"/>
        </w:rPr>
        <w:t xml:space="preserve">found </w:t>
      </w:r>
      <w:r>
        <w:rPr>
          <w:position w:val="0"/>
          <w:sz w:val="24"/>
          <w:vertAlign w:val="baseline"/>
        </w:rPr>
        <w:t>(Blanc-Mathieu et al., 2014; Derelle et al., 2006)</w:t>
      </w:r>
      <w:r>
        <w:rPr>
          <w:position w:val="0"/>
          <w:sz w:val="24"/>
          <w:vertAlign w:val="baseline"/>
        </w:rPr>
        <w:t>⁠</w:t>
      </w:r>
      <w:r>
        <w:rPr>
          <w:position w:val="0"/>
          <w:sz w:val="24"/>
          <w:vertAlign w:val="baseline"/>
        </w:rPr>
        <w:t xml:space="preserve">. </w:t>
      </w:r>
      <w:r>
        <w:rPr>
          <w:position w:val="0"/>
          <w:sz w:val="24"/>
          <w:vertAlign w:val="baseline"/>
        </w:rPr>
        <w:t xml:space="preserve">It suggest that LHCI is present in the green lineage since earlier </w:t>
      </w:r>
      <w:r>
        <w:rPr>
          <w:position w:val="0"/>
          <w:sz w:val="24"/>
          <w:vertAlign w:val="baseline"/>
        </w:rPr>
        <w:t>(Six et al., 2005)</w:t>
      </w:r>
      <w:r>
        <w:rPr>
          <w:position w:val="0"/>
          <w:sz w:val="24"/>
          <w:vertAlign w:val="baseline"/>
        </w:rPr>
        <w:t>⁠.</w:t>
      </w:r>
    </w:p>
    <w:p>
      <w:pPr>
        <w:pStyle w:val="Cuerpodetexto"/>
        <w:rPr/>
      </w:pPr>
      <w:r>
        <w:rPr>
          <w:position w:val="0"/>
          <w:sz w:val="24"/>
          <w:vertAlign w:val="baseline"/>
        </w:rPr>
        <w:t xml:space="preserve">Understanding how photosynthesis is adapted to diurnal and seasonal cycles </w:t>
      </w:r>
      <w:r>
        <w:rPr>
          <w:position w:val="0"/>
          <w:sz w:val="24"/>
          <w:vertAlign w:val="baseline"/>
        </w:rPr>
        <w:t>can contribute to develop systems where plant productivity is increased, which</w:t>
      </w:r>
      <w:r>
        <w:rPr>
          <w:position w:val="0"/>
          <w:sz w:val="24"/>
          <w:vertAlign w:val="baseline"/>
        </w:rPr>
        <w:t xml:space="preserve"> </w:t>
      </w:r>
      <w:r>
        <w:rPr>
          <w:position w:val="0"/>
          <w:sz w:val="24"/>
          <w:vertAlign w:val="baseline"/>
        </w:rPr>
        <w:t>is a relevant topic of great importance in agriculture. Circadian regulation of this process was first described in marine algae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when circadian oscillations of oxygen production were observed for the first time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(Dodd et al., 2014;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After that discovery, circadian oscillations of more physiological phenomena related to photosynthesis (such as chloroplast ATP concentration, electron transport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rate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starch content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or photosynthesis efficiency</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have been also described 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micro</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algae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(Mackenzie &amp; Morse, 2011; Ral et al., 2006; Sorek et al., 2013;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Furthermore, circadian oscillations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physiological measurements related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to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photosynthesis are also found in plants, even in the ones with agriculture interest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(Feugier &amp; Satake, 2013; Lonergan, 1981; Tucker et al., 2004)</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Nowadays, omics techniques have enable to elucidate that genes involved in photosynthesis and carbon fixation describe oscillations with a 24h period in microalgae and plants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(Ferrari et al., 2019)</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addition, this thesis describes for the first time how rhythmic expres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on profiles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of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 genes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involved in the complete metabolic pathway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maintained under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different phot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periods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constant light and constant darkness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a photosynthetic organism. </w:t>
      </w:r>
    </w:p>
    <w:p>
      <w:pPr>
        <w:pStyle w:val="Cuerpodetexto"/>
        <w:rPr/>
      </w:pP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uring the previous chapters, photosynthesis have been highlighted several times. First,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genes involved in photosynthesis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have been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described as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bona fide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circadian genes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Chapter 4</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since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their rhythmic expression profile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during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both summer and winter photoperiod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Moreover, in Chapter 5,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photosynthesis have been found as one of the processes with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shorte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offset between gene expression and translation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 tauri.</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Those results from multi-omics analyses are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now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integrated with photosynthetic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efficiency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measurements under both photoperiods. This integration unveil the adaptation of photosynthesis and related processes like carbon fixation and starch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metabolism</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to different seasons and contributes to dissect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conserved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circadian regulation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mechanisms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controlling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photosynthetic productivity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green lineage.</w:t>
      </w:r>
    </w:p>
    <w:p>
      <w:pPr>
        <w:pStyle w:val="Ttulo4"/>
        <w:rPr/>
      </w:pPr>
      <w:bookmarkStart w:id="87" w:name="__RefHeading___Toc365746_4255295215"/>
      <w:bookmarkEnd w:id="87"/>
      <w:r>
        <w:rPr/>
        <w:t xml:space="preserve">Rhythmic oscillations of photosynthetic </w:t>
      </w:r>
      <w:r>
        <w:rPr/>
        <w:t>efficiency</w:t>
      </w:r>
      <w:r>
        <w:rPr/>
        <w:t xml:space="preserve"> under summer and winter photoperiod</w:t>
      </w:r>
    </w:p>
    <w:p>
      <w:pPr>
        <w:pStyle w:val="Cuerpodetexto"/>
        <w:rPr/>
      </w:pPr>
      <w:r>
        <w:rPr/>
        <w:t xml:space="preserve">Photosynthesis efficiency has been calculated by estimating chlorophyll fluorescence parameter Fv/Fm, which is used as a common </w:t>
      </w:r>
      <w:r>
        <w:rPr>
          <w:rStyle w:val="Destacado"/>
          <w:i w:val="false"/>
          <w:iCs w:val="false"/>
        </w:rPr>
        <w:t xml:space="preserve">measure of PSII performance. </w:t>
      </w:r>
      <w:r>
        <w:rPr>
          <w:i w:val="false"/>
          <w:iCs w:val="false"/>
        </w:rPr>
        <w:t>The same rhythmicity analysis carried out with the transcriptomic, proteomic and cytometry data is also achieved with Fv/Fm measurements obtained from three consecutive days under light-dark cycles (summer and winter photoperiods). Data generation and analysis methods are described in detail in Materials and Methods.</w:t>
      </w:r>
    </w:p>
    <w:p>
      <w:pPr>
        <w:pStyle w:val="Cuerpodetexto"/>
        <w:rPr/>
      </w:pPr>
      <w:r>
        <w:rPr>
          <w:i w:val="false"/>
          <w:iCs w:val="false"/>
        </w:rPr>
        <w:t>U</w:t>
      </w:r>
      <w:r>
        <w:rPr>
          <w:i w:val="false"/>
          <w:iCs w:val="false"/>
        </w:rPr>
        <w:t xml:space="preserve">nder summer photoperiod, Fv/Fm measurements present a clear rhythmic profile with a 24h period, with a p-value of </w:t>
      </w:r>
      <w:r>
        <w:rPr>
          <w:rFonts w:ascii="Liberation Sans" w:hAnsi="Liberation Sans"/>
          <w:b w:val="false"/>
          <w:i w:val="false"/>
          <w:iCs w:val="false"/>
          <w:strike w:val="false"/>
          <w:dstrike w:val="false"/>
          <w:outline w:val="false"/>
          <w:shadow w:val="false"/>
          <w:sz w:val="24"/>
          <w:u w:val="none"/>
          <w:em w:val="none"/>
        </w:rPr>
        <w:t>3.5x10</w:t>
      </w:r>
      <w:r>
        <w:rPr>
          <w:rFonts w:ascii="Liberation Sans" w:hAnsi="Liberation Sans"/>
          <w:b w:val="false"/>
          <w:i w:val="false"/>
          <w:iCs w:val="false"/>
          <w:strike w:val="false"/>
          <w:dstrike w:val="false"/>
          <w:outline w:val="false"/>
          <w:shadow w:val="false"/>
          <w:sz w:val="24"/>
          <w:u w:val="none"/>
          <w:vertAlign w:val="superscript"/>
          <w:em w:val="none"/>
        </w:rPr>
        <w:t xml:space="preserve">7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maximum level of Fv/Fm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periodically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every 24h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during the maximum irradiance hours (around ZT8 in summer photoperiod). It suggests that photosystems are at their higher performance by that time of the day and, thus, photosynthesis efficiency. Whereas under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is described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rhythmic profile with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two increments in the Fv/Fm value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Both peaks in Fv/Fm </w:t>
      </w:r>
      <w:r>
        <w:rPr>
          <w:rFonts w:ascii="Liberation Sans" w:hAnsi="Liberation Sans"/>
          <w:b w:val="false"/>
          <w:i w:val="false"/>
          <w:iCs w:val="false"/>
          <w:strike w:val="false"/>
          <w:dstrike w:val="false"/>
          <w:outline w:val="false"/>
          <w:shadow w:val="false"/>
          <w:position w:val="0"/>
          <w:sz w:val="24"/>
          <w:sz w:val="24"/>
          <w:u w:val="none"/>
          <w:vertAlign w:val="baseline"/>
          <w:em w:val="none"/>
        </w:rPr>
        <w:t>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significantly repeated periodically every 12h with a p-value of 0.01</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One peak is in agreement with the summer Fv/Fm rhythmic profile and it takes place during the maximum irradiance hours (ZT4 in winter photoperiod). The other peak correspond to a smaller increment of Fv/Fm value that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more than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8h </w:t>
      </w:r>
      <w:r>
        <w:rPr>
          <w:rFonts w:ascii="Liberation Sans" w:hAnsi="Liberation Sans"/>
          <w:b w:val="false"/>
          <w:i w:val="false"/>
          <w:iCs w:val="false"/>
          <w:strike w:val="false"/>
          <w:dstrike w:val="false"/>
          <w:outline w:val="false"/>
          <w:shadow w:val="false"/>
          <w:position w:val="0"/>
          <w:sz w:val="24"/>
          <w:sz w:val="24"/>
          <w:u w:val="none"/>
          <w:vertAlign w:val="baseline"/>
          <w:em w:val="none"/>
        </w:rPr>
        <w:t>before sunrise</w:t>
      </w:r>
      <w:r>
        <w:rPr>
          <w:rFonts w:ascii="Liberation Sans" w:hAnsi="Liberation Sans"/>
          <w:b w:val="false"/>
          <w:i w:val="false"/>
          <w:iCs w:val="false"/>
          <w:strike w:val="false"/>
          <w:dstrike w:val="false"/>
          <w:outline w:val="false"/>
          <w:shadow w:val="false"/>
          <w:position w:val="0"/>
          <w:sz w:val="24"/>
          <w:sz w:val="24"/>
          <w:u w:val="none"/>
          <w:vertAlign w:val="baseline"/>
          <w:em w:val="none"/>
        </w:rPr>
        <w:t>. It means that photosynthesis machinery is prepared in anticipation during the night as a circadian response to the few hours of light during win</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er photoperiod. These results </w:t>
      </w:r>
      <w:r>
        <w:rPr>
          <w:rFonts w:ascii="Liberation Sans" w:hAnsi="Liberation Sans"/>
          <w:b w:val="false"/>
          <w:i w:val="false"/>
          <w:iCs w:val="false"/>
          <w:strike w:val="false"/>
          <w:dstrike w:val="false"/>
          <w:outline w:val="false"/>
          <w:shadow w:val="false"/>
          <w:position w:val="0"/>
          <w:sz w:val="24"/>
          <w:sz w:val="24"/>
          <w:u w:val="none"/>
          <w:vertAlign w:val="baseline"/>
          <w:em w:val="none"/>
        </w:rPr>
        <w:t>suggest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that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able to anticipate cyclic changes in photoperiod, which is a </w:t>
      </w:r>
      <w:r>
        <w:rPr>
          <w:rFonts w:ascii="Liberation Sans" w:hAnsi="Liberation Sans"/>
          <w:b w:val="false"/>
          <w:i w:val="false"/>
          <w:iCs w:val="false"/>
          <w:strike w:val="false"/>
          <w:dstrike w:val="false"/>
          <w:outline w:val="false"/>
          <w:shadow w:val="false"/>
          <w:position w:val="0"/>
          <w:sz w:val="24"/>
          <w:sz w:val="24"/>
          <w:u w:val="none"/>
          <w:vertAlign w:val="baseline"/>
          <w:em w:val="none"/>
        </w:rPr>
        <w:t>signal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 strong circadian regulation of photosynthesis machinery.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77">
                <wp:simplePos x="0" y="0"/>
                <wp:positionH relativeFrom="column">
                  <wp:posOffset>5715</wp:posOffset>
                </wp:positionH>
                <wp:positionV relativeFrom="paragraph">
                  <wp:posOffset>635</wp:posOffset>
                </wp:positionV>
                <wp:extent cx="6347460" cy="2538095"/>
                <wp:effectExtent l="0" t="0" r="0" b="0"/>
                <wp:wrapSquare wrapText="largest"/>
                <wp:docPr id="109" name="Marco36"/>
                <a:graphic xmlns:a="http://schemas.openxmlformats.org/drawingml/2006/main">
                  <a:graphicData uri="http://schemas.microsoft.com/office/word/2010/wordprocessingShape">
                    <wps:wsp>
                      <wps:cNvSpPr txBox="1"/>
                      <wps:spPr>
                        <a:xfrm>
                          <a:off x="0" y="0"/>
                          <a:ext cx="6347460" cy="2538095"/>
                        </a:xfrm>
                        <a:prstGeom prst="rect"/>
                      </wps:spPr>
                      <wps:txbx>
                        <w:txbxContent>
                          <w:p>
                            <w:pPr>
                              <w:pStyle w:val="Figure"/>
                              <w:spacing w:before="120" w:after="120"/>
                              <w:rPr/>
                            </w:pPr>
                            <w:r>
                              <w:rPr/>
                              <w:drawing>
                                <wp:inline distT="0" distB="0" distL="0" distR="0">
                                  <wp:extent cx="6347460" cy="1908175"/>
                                  <wp:effectExtent l="0" t="0" r="0" b="0"/>
                                  <wp:docPr id="11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wps:txbx>
                      <wps:bodyPr anchor="t" lIns="0" tIns="0" rIns="0" bIns="0">
                        <a:noAutofit/>
                      </wps:bodyPr>
                    </wps:wsp>
                  </a:graphicData>
                </a:graphic>
              </wp:anchor>
            </w:drawing>
          </mc:Choice>
          <mc:Fallback>
            <w:pict>
              <v:rect style="position:absolute;rotation:0;width:499.8pt;height:199.85pt;mso-wrap-distance-left:0pt;mso-wrap-distance-right:0pt;mso-wrap-distance-top:0pt;mso-wrap-distance-bottom:0pt;margin-top:0pt;mso-position-vertical-relative:text;margin-left:0.45pt;mso-position-horizontal-relative:text">
                <v:textbox inset="0in,0in,0in,0in">
                  <w:txbxContent>
                    <w:p>
                      <w:pPr>
                        <w:pStyle w:val="Figure"/>
                        <w:spacing w:before="120" w:after="120"/>
                        <w:rPr/>
                      </w:pPr>
                      <w:r>
                        <w:rPr/>
                        <w:drawing>
                          <wp:inline distT="0" distB="0" distL="0" distR="0">
                            <wp:extent cx="6347460" cy="1908175"/>
                            <wp:effectExtent l="0" t="0" r="0" b="0"/>
                            <wp:docPr id="111"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v:textbox>
                <w10:wrap type="square" side="largest"/>
              </v:rect>
            </w:pict>
          </mc:Fallback>
        </mc:AlternateContent>
      </w:r>
    </w:p>
    <w:p>
      <w:pPr>
        <w:pStyle w:val="Ttulo4"/>
        <w:rPr/>
      </w:pPr>
      <w:bookmarkStart w:id="88" w:name="__RefHeading___Toc365748_4255295215"/>
      <w:bookmarkEnd w:id="88"/>
      <w:r>
        <w:rPr/>
        <w:t>Integration of photosynthesis efficiency rhythmic profile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Fv/Fm 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integrated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with the proteomics and transcriptomics data of the PSII, PSI and chlorophyll binding proteins (ANEXO con las proteinas considerad</w:t>
      </w:r>
      <w:r>
        <w:rPr>
          <w:rFonts w:ascii="Liberation Sans" w:hAnsi="Liberation Sans"/>
          <w:b w:val="false"/>
          <w:i w:val="false"/>
          <w:iCs w:val="false"/>
          <w:strike w:val="false"/>
          <w:dstrike w:val="false"/>
          <w:outline w:val="false"/>
          <w:shadow w:val="false"/>
          <w:position w:val="0"/>
          <w:sz w:val="24"/>
          <w:sz w:val="24"/>
          <w:u w:val="none"/>
          <w:vertAlign w:val="baseline"/>
          <w:em w:val="none"/>
        </w:rPr>
        <w:t>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 tabla aquí?).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those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photosynthesis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proteins are maintained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at the same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abundance levels during the light hours. However, the Fv/Fm levels are not equally maintained during the light hours as proteins do.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be</w:t>
      </w:r>
      <w:r>
        <w:rPr>
          <w:rFonts w:ascii="Liberation Sans" w:hAnsi="Liberation Sans"/>
          <w:b w:val="false"/>
          <w:i w:val="false"/>
          <w:iCs w:val="false"/>
          <w:strike w:val="false"/>
          <w:dstrike w:val="false"/>
          <w:outline w:val="false"/>
          <w:shadow w:val="false"/>
          <w:position w:val="0"/>
          <w:sz w:val="24"/>
          <w:sz w:val="24"/>
          <w:u w:val="none"/>
          <w:vertAlign w:val="baseline"/>
          <w:em w:val="none"/>
        </w:rPr>
        <w:t>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efficiency (higher Fv/Fm levels) is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when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transcription of photosynthesis genes is taking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there is not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 significant temporal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 between gene-protein-physiological measurement. Genes are translated as soon as they are transcribed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photosynthesis efficiency increase as proteins are </w:t>
      </w:r>
      <w:r>
        <w:rPr>
          <w:rFonts w:ascii="Liberation Sans" w:hAnsi="Liberation Sans"/>
          <w:b w:val="false"/>
          <w:i/>
          <w:iCs/>
          <w:strike w:val="false"/>
          <w:dstrike w:val="false"/>
          <w:outline w:val="false"/>
          <w:shadow w:val="false"/>
          <w:position w:val="0"/>
          <w:sz w:val="24"/>
          <w:sz w:val="24"/>
          <w:u w:val="none"/>
          <w:vertAlign w:val="baseline"/>
          <w:em w:val="none"/>
        </w:rPr>
        <w:t>de-novo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synthesized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winter photoperiod, as it was mentioned in Chapter 3, the gene-protein offset become larger. Gene expression and de-novo synthesis of proteins are not taking place simultaneously as they apparently do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agreement, maximum level of photosynthesis efficiency takes place few hours after the maximum expression level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rhythmic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with 12h 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(2 peaks every 24h) </w:t>
      </w:r>
      <w:r>
        <w:rPr>
          <w:rFonts w:ascii="Liberation Sans" w:hAnsi="Liberation Sans"/>
          <w:b w:val="false"/>
          <w:i w:val="false"/>
          <w:iCs w:val="false"/>
          <w:strike w:val="false"/>
          <w:dstrike w:val="false"/>
          <w:outline w:val="false"/>
          <w:shadow w:val="false"/>
          <w:position w:val="0"/>
          <w:sz w:val="24"/>
          <w:sz w:val="24"/>
          <w:u w:val="none"/>
          <w:vertAlign w:val="baseline"/>
          <w:em w:val="none"/>
        </w:rPr>
        <w:t>under winter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not only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Fv/Fm measurements, </w:t>
      </w:r>
      <w:r>
        <w:rPr>
          <w:rFonts w:ascii="Liberation Sans" w:hAnsi="Liberation Sans"/>
          <w:b w:val="false"/>
          <w:i w:val="false"/>
          <w:iCs w:val="false"/>
          <w:strike w:val="false"/>
          <w:dstrike w:val="false"/>
          <w:outline w:val="false"/>
          <w:shadow w:val="false"/>
          <w:position w:val="0"/>
          <w:sz w:val="24"/>
          <w:sz w:val="24"/>
          <w:u w:val="none"/>
          <w:vertAlign w:val="baseline"/>
          <w:em w:val="none"/>
        </w:rPr>
        <w:t>but also 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transcriptomic level.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hot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osynthesis genes present two peaks of expression per day, as many other genes do under winter photoperiod (Fig. 26-A). In this case, one of the expression peaks takes place during the first part of the morning, increasing photosynthetic efficiency during the maximum irradiance hours. Whereas the second peak of expression takes place during the night hours, preparing the photosynthesis machinery with anticipation to sunrise. It suggest that photosynthesis machinery </w:t>
      </w:r>
      <w:r>
        <w:rPr>
          <w:rFonts w:ascii="Liberation Sans" w:hAnsi="Liberation Sans"/>
          <w:b w:val="false"/>
          <w:i w:val="false"/>
          <w:iCs w:val="false"/>
          <w:strike w:val="false"/>
          <w:dstrike w:val="false"/>
          <w:outline w:val="false"/>
          <w:shadow w:val="false"/>
          <w:position w:val="0"/>
          <w:sz w:val="24"/>
          <w:sz w:val="24"/>
          <w:u w:val="none"/>
          <w:vertAlign w:val="baseline"/>
          <w:em w:val="none"/>
        </w:rPr>
        <w:t>anticipation to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transcriptionally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probably,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since early in the green lineage.</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nly a reduced number of proteins with a clear role on photosynthesis efficiency were included 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previous results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order to correctly correlate their profiles. However, photosynthesis is a process where a huge amount of different proteins are involved and different metabolic pathways strongly depend on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execution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Photosynthesis is executed by an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electron transport chain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consist of three big protein complexes (Photosystem II, cytochrome b6f, Photosystem I)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 use electrons obtained from hydrolysis to generate NADPH.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protons accumulated inside the lumen during electron transport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released by the ATPase producing also ATP. NADPH and ATP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needed to fix CO2 and generate carbon compounds in the Calvin cycle. Those carbon compounds can be accumulated as a reservoir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higher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circadian clock participates in the coordination of different physiological processes like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carbon fixation and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(de los Reyes, Romero-Campero, Teresa Ruiz, et al., 2017; Farré &amp; Weise, 2012; Graf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Multi-omics </w:t>
      </w:r>
      <w:r>
        <w:rPr>
          <w:rFonts w:ascii="Liberation Sans" w:hAnsi="Liberation Sans"/>
          <w:b w:val="false"/>
          <w:i w:val="false"/>
          <w:iCs w:val="false"/>
          <w:strike w:val="false"/>
          <w:dstrike w:val="false"/>
          <w:outline w:val="false"/>
          <w:shadow w:val="false"/>
          <w:position w:val="0"/>
          <w:sz w:val="24"/>
          <w:sz w:val="24"/>
          <w:u w:val="none"/>
          <w:vertAlign w:val="baseline"/>
          <w:em w:val="none"/>
        </w:rPr>
        <w:t>data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presented in this 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allow generate a complete picture of how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processes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respond and anticipate to seasonal and diurnal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999740"/>
                <wp:effectExtent l="0" t="0" r="0" b="0"/>
                <wp:wrapSquare wrapText="largest"/>
                <wp:docPr id="112" name="Marco37"/>
                <a:graphic xmlns:a="http://schemas.openxmlformats.org/drawingml/2006/main">
                  <a:graphicData uri="http://schemas.microsoft.com/office/word/2010/wordprocessingShape">
                    <wps:wsp>
                      <wps:cNvSpPr txBox="1"/>
                      <wps:spPr>
                        <a:xfrm>
                          <a:off x="0" y="0"/>
                          <a:ext cx="6120130" cy="2999740"/>
                        </a:xfrm>
                        <a:prstGeom prst="rect"/>
                      </wps:spPr>
                      <wps:txbx>
                        <w:txbxContent>
                          <w:p>
                            <w:pPr>
                              <w:pStyle w:val="Figure"/>
                              <w:spacing w:before="120" w:after="120"/>
                              <w:rPr/>
                            </w:pPr>
                            <w:r>
                              <w:rPr/>
                              <w:drawing>
                                <wp:inline distT="0" distB="0" distL="0" distR="0">
                                  <wp:extent cx="6120130" cy="2397760"/>
                                  <wp:effectExtent l="0" t="0" r="0" b="0"/>
                                  <wp:docPr id="11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wps:txbx>
                      <wps:bodyPr anchor="t" lIns="0" tIns="0" rIns="0" bIns="0">
                        <a:noAutofit/>
                      </wps:bodyPr>
                    </wps:wsp>
                  </a:graphicData>
                </a:graphic>
              </wp:anchor>
            </w:drawing>
          </mc:Choice>
          <mc:Fallback>
            <w:pict>
              <v:rect style="position:absolute;rotation:0;width:481.9pt;height:23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397760"/>
                            <wp:effectExtent l="0" t="0" r="0" b="0"/>
                            <wp:docPr id="11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v:textbox>
                <w10:wrap type="square" side="largest"/>
              </v:rect>
            </w:pict>
          </mc:Fallback>
        </mc:AlternateContent>
      </w:r>
    </w:p>
    <w:p>
      <w:pPr>
        <w:pStyle w:val="Normal"/>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046470" cy="8244205"/>
                <wp:effectExtent l="0" t="0" r="0" b="0"/>
                <wp:wrapSquare wrapText="largest"/>
                <wp:docPr id="115" name="Marco38"/>
                <a:graphic xmlns:a="http://schemas.openxmlformats.org/drawingml/2006/main">
                  <a:graphicData uri="http://schemas.microsoft.com/office/word/2010/wordprocessingShape">
                    <wps:wsp>
                      <wps:cNvSpPr txBox="1"/>
                      <wps:spPr>
                        <a:xfrm>
                          <a:off x="0" y="0"/>
                          <a:ext cx="6046470" cy="8244205"/>
                        </a:xfrm>
                        <a:prstGeom prst="rect"/>
                      </wps:spPr>
                      <wps:txbx>
                        <w:txbxContent>
                          <w:p>
                            <w:pPr>
                              <w:pStyle w:val="Figure"/>
                              <w:spacing w:before="120" w:after="120"/>
                              <w:rPr/>
                            </w:pPr>
                            <w:r>
                              <w:rPr/>
                              <w:drawing>
                                <wp:inline distT="0" distB="0" distL="0" distR="0">
                                  <wp:extent cx="6046470" cy="7972425"/>
                                  <wp:effectExtent l="0" t="0" r="0" b="0"/>
                                  <wp:docPr id="11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wps:txbx>
                      <wps:bodyPr anchor="t" lIns="0" tIns="0" rIns="0" bIns="0">
                        <a:noAutofit/>
                      </wps:bodyPr>
                    </wps:wsp>
                  </a:graphicData>
                </a:graphic>
              </wp:anchor>
            </w:drawing>
          </mc:Choice>
          <mc:Fallback>
            <w:pict>
              <v:rect style="position:absolute;rotation:0;width:476.1pt;height:649.15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drawing>
                          <wp:inline distT="0" distB="0" distL="0" distR="0">
                            <wp:extent cx="6046470" cy="7972425"/>
                            <wp:effectExtent l="0" t="0" r="0" b="0"/>
                            <wp:docPr id="117"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v:textbox>
                <w10:wrap type="square" side="largest"/>
              </v:rect>
            </w:pict>
          </mc:Fallback>
        </mc:AlternateConten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Genes involved photosynthesis electron transport chain and Calvin cycle are uniformly expressed early in the morning during both summer and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expression of those genes early in the morning seems to be conserved independently of the photoperiod, since it has been also observed in Ostreococcus under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12h of light and 12h of dark </w:t>
      </w:r>
      <w:r>
        <w:rPr>
          <w:rFonts w:ascii="Liberation Sans" w:hAnsi="Liberation Sans"/>
          <w:b w:val="false"/>
          <w:i w:val="false"/>
          <w:iCs w:val="false"/>
          <w:strike w:val="false"/>
          <w:dstrike w:val="false"/>
          <w:outline w:val="false"/>
          <w:shadow w:val="false"/>
          <w:position w:val="0"/>
          <w:sz w:val="24"/>
          <w:sz w:val="24"/>
          <w:u w:val="none"/>
          <w:vertAlign w:val="baseline"/>
          <w:em w:val="none"/>
        </w:rPr>
        <w:t>(Monnier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However, the already mentioned rhythmic profiles with 12h period (2 peaks of expression per day) are described by numerous genes involved in both processes during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38)</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he anticipation to the short light period during wi</w:t>
      </w:r>
      <w:r>
        <w:rPr>
          <w:rFonts w:ascii="Liberation Sans" w:hAnsi="Liberation Sans"/>
          <w:b w:val="false"/>
          <w:i w:val="false"/>
          <w:iCs w:val="false"/>
          <w:strike w:val="false"/>
          <w:dstrike w:val="false"/>
          <w:outline w:val="false"/>
          <w:shadow w:val="false"/>
          <w:position w:val="0"/>
          <w:sz w:val="24"/>
          <w:sz w:val="24"/>
          <w:u w:val="none"/>
          <w:vertAlign w:val="baseline"/>
          <w:em w:val="none"/>
        </w:rPr>
        <w:t>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ter photoperiod is not only reflected on photosynthesis efficiency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36-37).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it is found systematically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in the complete metabolic interaction of both processes.</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protein abundance rhythmic profiles with 12h period are observed under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This phenomenon has been previously observed in Ru</w:t>
      </w:r>
      <w:r>
        <w:rPr>
          <w:rFonts w:ascii="Liberation Sans" w:hAnsi="Liberation Sans"/>
          <w:b w:val="false"/>
          <w:i w:val="false"/>
          <w:iCs w:val="false"/>
          <w:strike w:val="false"/>
          <w:dstrike w:val="false"/>
          <w:outline w:val="false"/>
          <w:shadow w:val="false"/>
          <w:position w:val="0"/>
          <w:sz w:val="24"/>
          <w:sz w:val="24"/>
          <w:u w:val="none"/>
          <w:vertAlign w:val="baseline"/>
          <w:em w:val="none"/>
        </w:rPr>
        <w:t>BisCO small subunit (RBCS)</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 xml:space="preserve"> </w:t>
      </w:r>
      <w:r>
        <w:rPr>
          <w:rFonts w:ascii="Liberation Sans" w:hAnsi="Liberation Sans"/>
          <w:b w:val="false"/>
          <w:bCs w:val="false"/>
          <w:i w:val="false"/>
          <w:iCs w:val="false"/>
          <w:strike w:val="false"/>
          <w:dstrike w:val="false"/>
          <w:outline w:val="false"/>
          <w:shadow w:val="false"/>
          <w:color w:val="000000"/>
          <w:position w:val="0"/>
          <w:sz w:val="24"/>
          <w:sz w:val="24"/>
          <w:u w:val="none"/>
          <w:vertAlign w:val="baseline"/>
          <w:em w:val="none"/>
        </w:rPr>
        <w:t xml:space="preserve">protein abundance profile in plants </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(CITA pedir a fran)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our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multi-omics integration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show that this phenomenon is present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systematically</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in the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alvin cycle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enzymes, as well as some proteins from the photosynthesis electron transport chain.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Also,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12h period profiles are not transcriptomically regulated, since its encoding transcripts describe one peak of expression per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mRNA rhythmic profiles of some enzymes from the Calvin cycle are in agreement with previously published data in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(Pilgrim &amp; McClung, 1993)</w:t>
      </w:r>
      <w:r>
        <w:rPr>
          <w:rFonts w:ascii="Liberation Sans" w:hAnsi="Liberation Sans"/>
          <w:b w:val="false"/>
          <w:i w:val="false"/>
          <w:iCs w:val="false"/>
          <w:strike w:val="false"/>
          <w:dstrike w:val="false"/>
          <w:outline w:val="false"/>
          <w:shadow w:val="false"/>
          <w:position w:val="0"/>
          <w:sz w:val="24"/>
          <w:sz w:val="24"/>
          <w:u w:val="none"/>
          <w:vertAlign w:val="baseline"/>
          <w:em w:val="none"/>
        </w:rPr>
        <w:t>⁠, so 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suggest that a </w:t>
      </w:r>
      <w:r>
        <w:rPr>
          <w:rFonts w:ascii="Liberation Sans" w:hAnsi="Liberation Sans"/>
          <w:b w:val="false"/>
          <w:i w:val="false"/>
          <w:iCs w:val="false"/>
          <w:strike w:val="false"/>
          <w:dstrike w:val="false"/>
          <w:outline w:val="false"/>
          <w:shadow w:val="false"/>
          <w:position w:val="0"/>
          <w:sz w:val="24"/>
          <w:sz w:val="24"/>
          <w:u w:val="none"/>
          <w:vertAlign w:val="baseline"/>
          <w:em w:val="none"/>
        </w:rPr>
        <w:t>strong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post-translation regulatory mechanism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is causing this 12h period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proteins involved in photosynthesis during long photoperiods in both microalgae and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Ttulo4"/>
        <w:rPr/>
      </w:pPr>
      <w:bookmarkStart w:id="89" w:name="__RefHeading___Toc596172_4255295215"/>
      <w:bookmarkEnd w:id="89"/>
      <w:r>
        <w:rPr/>
        <w:t>Integration of starch content diel oscillations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exist an influx of carbon compounds obtained from the Calvin cycle that are accumulated inside cells as starch. The accumulation and degradation of starch have been described to be circadian regulated since a periodic oscillation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is observed in photosynthetic organisms as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well as a rhythmic gene expression profile of the enzymes involved in the 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(Flis et al., 2019; Ral et al., 2006;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diurnal cycles is also rhythmic with a 24h period (Fig. 39), reaching its maximum starch content at the high irradiance hours under both summer and winter photoperiods.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reaches its maximum starch content few hours after sunset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(Ral et al., 2006)</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while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plants reach it exactly at sunset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both cases, starch starts to accumulate during the light hours, until amylase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enzymes are activated and its degradation starts. </w:t>
      </w:r>
      <w:r>
        <w:rPr>
          <w:rFonts w:ascii="Liberation Sans" w:hAnsi="Liberation Sans"/>
          <w:b w:val="false"/>
          <w:i w:val="false"/>
          <w:iCs w:val="false"/>
          <w:strike w:val="false"/>
          <w:dstrike w:val="false"/>
          <w:outline w:val="false"/>
          <w:shadow w:val="false"/>
          <w:position w:val="0"/>
          <w:sz w:val="24"/>
          <w:sz w:val="24"/>
          <w:u w:val="none"/>
          <w:vertAlign w:val="baseline"/>
          <w:em w:val="none"/>
        </w:rPr>
        <w:t>Starch content is a result of a controlled balance between its degradation (where AMY is inolved) and its synthesis (where APL is involved).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ostta10g00260) protein abundance starts to increase right after the high irradiance hours, coincid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ing with the beginning of starch degradation. Whereas, APL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(ostta07g03440)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protein abundance seems to increase in order to </w:t>
      </w:r>
      <w:r>
        <w:rPr>
          <w:rFonts w:ascii="Liberation Sans" w:hAnsi="Liberation Sans"/>
          <w:b w:val="false"/>
          <w:i w:val="false"/>
          <w:iCs w:val="false"/>
          <w:strike w:val="false"/>
          <w:dstrike w:val="false"/>
          <w:outline w:val="false"/>
          <w:shadow w:val="false"/>
          <w:position w:val="0"/>
          <w:sz w:val="24"/>
          <w:sz w:val="24"/>
          <w:u w:val="none"/>
          <w:vertAlign w:val="baseline"/>
          <w:em w:val="none"/>
        </w:rPr>
        <w:t>counter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degradation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during the night hours and avoid carbon starvation (Fig. 39-B).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plants, starch degradation during winter photoperiods has been described to be executed more slowly than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which is in agreement with the results presented in this thesis (Fig. 39-A).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 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oth APL and AMY protein abundance profiles are strongly coincident with their gene expression profile with a ~4h offset, showing that starch synthesis-degradation balance is possibly transcriptomically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results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not a conserved starch content temporal program throughout the green lineage as it has been observed with other </w:t>
      </w:r>
      <w:r>
        <w:rPr>
          <w:rFonts w:ascii="Liberation Sans" w:hAnsi="Liberation Sans"/>
          <w:b w:val="false"/>
          <w:i w:val="false"/>
          <w:iCs w:val="false"/>
          <w:strike w:val="false"/>
          <w:dstrike w:val="false"/>
          <w:outline w:val="false"/>
          <w:shadow w:val="false"/>
          <w:position w:val="0"/>
          <w:sz w:val="24"/>
          <w:sz w:val="24"/>
          <w:u w:val="none"/>
          <w:vertAlign w:val="baseline"/>
          <w:em w:val="none"/>
        </w:rPr>
        <w:t>biological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processes in this thesis. However, a strong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w:t>
      </w:r>
      <w:r>
        <w:rPr>
          <w:rFonts w:ascii="Liberation Sans" w:hAnsi="Liberation Sans"/>
          <w:b w:val="false"/>
          <w:i w:val="false"/>
          <w:iCs w:val="false"/>
          <w:strike w:val="false"/>
          <w:dstrike w:val="false"/>
          <w:outline w:val="false"/>
          <w:shadow w:val="false"/>
          <w:position w:val="0"/>
          <w:sz w:val="24"/>
          <w:sz w:val="24"/>
          <w:u w:val="none"/>
          <w:vertAlign w:val="baseline"/>
          <w:em w:val="none"/>
        </w:rPr>
        <w:t>c</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riptomic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circadian regulation and seasonal adaptation seems to be conserved. </w:t>
      </w:r>
    </w:p>
    <w:p>
      <w:pPr>
        <w:pStyle w:val="Cuerpodetexto"/>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271520"/>
                <wp:effectExtent l="0" t="0" r="0" b="0"/>
                <wp:wrapSquare wrapText="largest"/>
                <wp:docPr id="118" name="Marco40"/>
                <a:graphic xmlns:a="http://schemas.openxmlformats.org/drawingml/2006/main">
                  <a:graphicData uri="http://schemas.microsoft.com/office/word/2010/wordprocessingShape">
                    <wps:wsp>
                      <wps:cNvSpPr txBox="1"/>
                      <wps:spPr>
                        <a:xfrm>
                          <a:off x="0" y="0"/>
                          <a:ext cx="6120130" cy="3271520"/>
                        </a:xfrm>
                        <a:prstGeom prst="rect"/>
                      </wps:spPr>
                      <wps:txbx>
                        <w:txbxContent>
                          <w:p>
                            <w:pPr>
                              <w:pStyle w:val="Figure"/>
                              <w:spacing w:before="120" w:after="120"/>
                              <w:rPr/>
                            </w:pPr>
                            <w:r>
                              <w:rPr/>
                              <w:drawing>
                                <wp:inline distT="0" distB="0" distL="0" distR="0">
                                  <wp:extent cx="6120130" cy="2844800"/>
                                  <wp:effectExtent l="0" t="0" r="0" b="0"/>
                                  <wp:docPr id="11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wps:txbx>
                      <wps:bodyPr anchor="t" lIns="0" tIns="0" rIns="0" bIns="0">
                        <a:noAutofit/>
                      </wps:bodyPr>
                    </wps:wsp>
                  </a:graphicData>
                </a:graphic>
              </wp:anchor>
            </w:drawing>
          </mc:Choice>
          <mc:Fallback>
            <w:pict>
              <v:rect style="position:absolute;rotation:0;width:481.9pt;height:25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844800"/>
                            <wp:effectExtent l="0" t="0" r="0" b="0"/>
                            <wp:docPr id="12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v:textbox>
                <w10:wrap type="square" side="largest"/>
              </v:rect>
            </w:pict>
          </mc:Fallback>
        </mc:AlternateContent>
      </w:r>
    </w:p>
    <w:p>
      <w:pPr>
        <w:pStyle w:val="Ttulo3"/>
        <w:rPr/>
      </w:pPr>
      <w:bookmarkStart w:id="90" w:name="__RefHeading___Toc365750_4255295215"/>
      <w:bookmarkEnd w:id="90"/>
      <w:r>
        <w:rPr/>
        <w:t xml:space="preserve">More metabolic pathways of </w:t>
      </w:r>
      <w:r>
        <w:rPr>
          <w:i/>
          <w:iCs/>
        </w:rPr>
        <w:t>Ostreococcus tauri</w:t>
      </w:r>
      <w:r>
        <w:rPr/>
        <w:t xml:space="preserve"> </w:t>
      </w:r>
      <w:r>
        <w:rPr/>
        <w:t xml:space="preserve">showing periodic oscillations </w:t>
      </w:r>
      <w:r>
        <w:rPr/>
        <w:t>under diurnal and seasonal cycles</w:t>
      </w:r>
    </w:p>
    <w:p>
      <w:pPr>
        <w:pStyle w:val="Ttulo4"/>
        <w:rPr/>
      </w:pPr>
      <w:bookmarkStart w:id="91" w:name="__RefHeading___Toc365752_4255295215"/>
      <w:bookmarkEnd w:id="91"/>
      <w:r>
        <w:rPr/>
        <w:t>C</w:t>
      </w:r>
      <w:r>
        <w:rPr/>
        <w:t>arote</w:t>
      </w:r>
      <w:r>
        <w:rPr/>
        <w:t xml:space="preserve">noids biosynthesis </w:t>
      </w:r>
      <w:r>
        <w:rPr/>
        <w:t xml:space="preserve">in </w:t>
      </w:r>
      <w:r>
        <w:rPr>
          <w:i/>
          <w:iCs/>
        </w:rPr>
        <w:t xml:space="preserve">Ostreococcus tauri </w:t>
      </w:r>
      <w:r>
        <w:rPr>
          <w:i/>
          <w:iCs/>
        </w:rPr>
        <w:t>under diurnal and seasonal cycles</w:t>
      </w:r>
    </w:p>
    <w:p>
      <w:pPr>
        <w:pStyle w:val="Cuerpodetexto"/>
        <w:rPr/>
      </w:pPr>
      <w:r>
        <w:rPr>
          <w:i w:val="false"/>
          <w:iCs w:val="false"/>
        </w:rPr>
        <w:t xml:space="preserve">Carotenoid </w:t>
      </w:r>
      <w:r>
        <w:rPr>
          <w:i w:val="false"/>
          <w:iCs w:val="false"/>
        </w:rPr>
        <w:t xml:space="preserve">are a group of isoprenoid </w:t>
      </w:r>
      <w:r>
        <w:rPr>
          <w:i w:val="false"/>
          <w:iCs w:val="false"/>
        </w:rPr>
        <w:t>pigments</w:t>
      </w:r>
      <w:r>
        <w:rPr>
          <w:i w:val="false"/>
          <w:iCs w:val="false"/>
        </w:rPr>
        <w:t xml:space="preserve"> that </w:t>
      </w:r>
      <w:r>
        <w:rPr>
          <w:i w:val="false"/>
          <w:iCs w:val="false"/>
        </w:rPr>
        <w:t>are present</w:t>
      </w:r>
      <w:r>
        <w:rPr>
          <w:i w:val="false"/>
          <w:iCs w:val="false"/>
        </w:rPr>
        <w:t xml:space="preserve"> in </w:t>
      </w:r>
      <w:r>
        <w:rPr>
          <w:i w:val="false"/>
          <w:iCs w:val="false"/>
        </w:rPr>
        <w:t xml:space="preserve">microalgae and plants. </w:t>
      </w:r>
      <w:r>
        <w:rPr>
          <w:i w:val="false"/>
          <w:iCs w:val="false"/>
        </w:rPr>
        <w:t>Some of these</w:t>
      </w:r>
      <w:r>
        <w:rPr>
          <w:i w:val="false"/>
          <w:iCs w:val="false"/>
        </w:rPr>
        <w:t xml:space="preserve"> pigments are associated with light harvesting complexes </w:t>
      </w:r>
      <w:r>
        <w:rPr>
          <w:i w:val="false"/>
          <w:iCs w:val="false"/>
        </w:rPr>
        <w:t xml:space="preserve">and </w:t>
      </w:r>
      <w:r>
        <w:rPr>
          <w:i w:val="false"/>
          <w:iCs w:val="false"/>
        </w:rPr>
        <w:t xml:space="preserve">play a crucial role in photosynthesis by absorbing light energy and transferring it to chlorophyll. Carotenoids also act as antioxidants, protecting the organism from damage caused by excess light or environmental stress </w:t>
      </w:r>
      <w:r>
        <w:rPr>
          <w:i w:val="false"/>
          <w:iCs w:val="false"/>
          <w:position w:val="0"/>
          <w:sz w:val="24"/>
          <w:vertAlign w:val="baseline"/>
        </w:rPr>
        <w:t>(García-Plazaola et al., 2017; T. Sun et al., 2022)</w:t>
      </w:r>
      <w:r>
        <w:rPr>
          <w:i w:val="false"/>
          <w:iCs w:val="false"/>
        </w:rPr>
        <w:t xml:space="preserve">⁠. </w:t>
      </w:r>
      <w:r>
        <w:rPr>
          <w:i w:val="false"/>
          <w:iCs w:val="false"/>
        </w:rPr>
        <w:t>C</w:t>
      </w:r>
      <w:r>
        <w:rPr>
          <w:i w:val="false"/>
          <w:iCs w:val="false"/>
        </w:rPr>
        <w:t xml:space="preserve">arotenoids are produced and accumulated at the most appropriate time to maximize their benefits for the organism. </w:t>
      </w:r>
      <w:r>
        <w:rPr>
          <w:i w:val="false"/>
          <w:iCs w:val="false"/>
        </w:rPr>
        <w:t xml:space="preserve">In fact, expression of genes involved in carotenoid biosynthesis are regulated by the circadian clock in plants and algae </w:t>
      </w:r>
      <w:r>
        <w:rPr>
          <w:i w:val="false"/>
          <w:iCs w:val="false"/>
          <w:position w:val="0"/>
          <w:sz w:val="24"/>
          <w:vertAlign w:val="baseline"/>
        </w:rPr>
        <w:t>(Covington et al., 2008; García-Plazaola et al., 2017; Pan et al., 2009; T. H. Sun et al., 2010; Zhang et al., 2022)</w:t>
      </w:r>
      <w:r>
        <w:rPr>
          <w:i w:val="false"/>
          <w:iCs w:val="false"/>
        </w:rPr>
        <w:t>⁠.</w:t>
      </w:r>
    </w:p>
    <w:p>
      <w:pPr>
        <w:pStyle w:val="Cuerpodetexto"/>
        <w:rPr/>
      </w:pPr>
      <w:r>
        <w:rPr>
          <w:i w:val="false"/>
          <w:iCs w:val="false"/>
        </w:rPr>
        <w:t xml:space="preserve">In addition to their role in photosynthesis, carotenoids also have significant nutritional value for humans. Some carotenoids, such as </w:t>
      </w:r>
      <w:r>
        <w:rPr>
          <w:i w:val="false"/>
          <w:iCs w:val="false"/>
        </w:rPr>
        <w:t>β-carotene and α-carotene</w:t>
      </w:r>
      <w:r>
        <w:rPr>
          <w:i w:val="false"/>
          <w:iCs w:val="false"/>
        </w:rPr>
        <w:t xml:space="preserve">, can be converted into vitamin A, </w:t>
      </w:r>
      <w:r>
        <w:rPr>
          <w:i w:val="false"/>
          <w:iCs w:val="false"/>
        </w:rPr>
        <w:t>which is essential</w:t>
      </w:r>
      <w:r>
        <w:rPr>
          <w:i w:val="false"/>
          <w:iCs w:val="false"/>
        </w:rPr>
        <w:t xml:space="preserve"> for vision and the immune system. These and other carotenoids </w:t>
      </w:r>
      <w:r>
        <w:rPr>
          <w:i w:val="false"/>
          <w:iCs w:val="false"/>
        </w:rPr>
        <w:t>as astaxanthin</w:t>
      </w:r>
      <w:r>
        <w:rPr>
          <w:i w:val="false"/>
          <w:iCs w:val="false"/>
        </w:rPr>
        <w:t xml:space="preserve"> have also been shown to have potential health benefits, such as reducing the risk of certain types of cancer and heart disease </w:t>
      </w:r>
      <w:r>
        <w:rPr>
          <w:i w:val="false"/>
          <w:iCs w:val="false"/>
          <w:position w:val="0"/>
          <w:sz w:val="24"/>
          <w:vertAlign w:val="baseline"/>
        </w:rPr>
        <w:t>(Eggersdorfer &amp; Wyss, 2018)</w:t>
      </w:r>
      <w:r>
        <w:rPr>
          <w:i w:val="false"/>
          <w:iCs w:val="false"/>
        </w:rPr>
        <w:t xml:space="preserve">⁠. </w:t>
      </w:r>
    </w:p>
    <w:p>
      <w:pPr>
        <w:pStyle w:val="Cuerpodetexto"/>
        <w:rPr/>
      </w:pPr>
      <w:r>
        <w:rPr>
          <w:i w:val="false"/>
          <w:iCs w:val="false"/>
        </w:rPr>
        <w:t xml:space="preserve">Industrial production of carotenoids involves the large-scale cultivation of photosynthetic microorganisms such as algae. </w:t>
      </w:r>
      <w:r>
        <w:rPr>
          <w:i w:val="false"/>
          <w:iCs w:val="false"/>
        </w:rPr>
        <w:t>They are tipically</w:t>
      </w:r>
      <w:r>
        <w:rPr>
          <w:i w:val="false"/>
          <w:iCs w:val="false"/>
        </w:rPr>
        <w:t xml:space="preserve"> grown </w:t>
      </w:r>
      <w:r>
        <w:rPr>
          <w:i w:val="false"/>
          <w:iCs w:val="false"/>
        </w:rPr>
        <w:t>outdoors</w:t>
      </w:r>
      <w:r>
        <w:rPr>
          <w:i w:val="false"/>
          <w:iCs w:val="false"/>
        </w:rPr>
        <w:t xml:space="preserve"> in large ponds or in closed photobioreactors. </w:t>
      </w:r>
      <w:r>
        <w:rPr>
          <w:i w:val="false"/>
          <w:iCs w:val="false"/>
        </w:rPr>
        <w:t xml:space="preserve">In the last two decades, numerous research groups have been studying </w:t>
      </w:r>
      <w:r>
        <w:rPr>
          <w:i w:val="false"/>
          <w:iCs w:val="false"/>
        </w:rPr>
        <w:t>growth conditions</w:t>
      </w:r>
      <w:r>
        <w:rPr>
          <w:i w:val="false"/>
          <w:iCs w:val="false"/>
        </w:rPr>
        <w:t xml:space="preserve">, </w:t>
      </w:r>
      <w:r>
        <w:rPr>
          <w:i w:val="false"/>
          <w:iCs w:val="false"/>
        </w:rPr>
        <w:t>microalgae metabolism and optimizing photobioreactors design</w:t>
      </w:r>
      <w:r>
        <w:rPr>
          <w:i w:val="false"/>
          <w:iCs w:val="false"/>
        </w:rPr>
        <w:t xml:space="preserve"> in order to maximize carotenoids production while minimizing costs </w:t>
      </w:r>
      <w:r>
        <w:rPr>
          <w:i w:val="false"/>
          <w:iCs w:val="false"/>
          <w:position w:val="0"/>
          <w:sz w:val="24"/>
          <w:vertAlign w:val="baseline"/>
        </w:rPr>
        <w:t>(Del Campo et al., 2004; Hoys et al., 2021; Sierra et al., 2008)</w:t>
      </w:r>
      <w:r>
        <w:rPr>
          <w:i w:val="false"/>
          <w:iCs w:val="false"/>
        </w:rPr>
        <w:t xml:space="preserve">⁠. Since they are cultivated outdoors, understanding how carotenoids biosynthesis oscillates under diurnal and seasonal cycles is crucial to ensure the maximum carotenoids content at harvesting time, </w:t>
      </w:r>
      <w:r>
        <w:rPr>
          <w:i w:val="false"/>
          <w:iCs w:val="false"/>
        </w:rPr>
        <w:t>as well as to find possible gene and proteins targets.</w:t>
      </w:r>
      <w:r>
        <w:rPr>
          <w:i w:val="false"/>
          <w:iCs w:val="false"/>
        </w:rPr>
        <w:t xml:space="preserve"> However, the possible influence of the circadian clock </w:t>
      </w:r>
      <w:r>
        <w:rPr>
          <w:i w:val="false"/>
          <w:iCs w:val="false"/>
        </w:rPr>
        <w:t>on carotenoids production optimization still</w:t>
      </w:r>
      <w:r>
        <w:rPr>
          <w:i w:val="false"/>
          <w:iCs w:val="false"/>
        </w:rPr>
        <w:t xml:space="preserve"> </w:t>
      </w:r>
      <w:r>
        <w:rPr>
          <w:i w:val="false"/>
          <w:iCs w:val="false"/>
        </w:rPr>
        <w:t>remains unkown due to a lack of research of the topic</w:t>
      </w:r>
      <w:r>
        <w:rPr>
          <w:i w:val="false"/>
          <w:iCs w:val="false"/>
        </w:rPr>
        <w:t xml:space="preserve">. </w:t>
      </w:r>
      <w:r>
        <w:rPr>
          <w:i w:val="false"/>
          <w:iCs w:val="false"/>
        </w:rPr>
        <w:t xml:space="preserve">This thesis work aims to contribute to elucidate the circadian regulatory mechanism of carotenoids biosynthesis in order to </w:t>
      </w:r>
      <w:r>
        <w:rPr>
          <w:i w:val="false"/>
          <w:iCs w:val="false"/>
        </w:rPr>
        <w:t>enhance</w:t>
      </w:r>
      <w:r>
        <w:rPr>
          <w:i w:val="false"/>
          <w:iCs w:val="false"/>
        </w:rPr>
        <w:t xml:space="preserve"> plants and microalgae </w:t>
      </w:r>
      <w:r>
        <w:rPr>
          <w:i w:val="false"/>
          <w:iCs w:val="false"/>
        </w:rPr>
        <w:t xml:space="preserve">industry </w:t>
      </w:r>
      <w:r>
        <w:rPr>
          <w:i w:val="false"/>
          <w:iCs w:val="false"/>
        </w:rPr>
        <w:t xml:space="preserve">optimization. </w:t>
      </w:r>
    </w:p>
    <w:p>
      <w:pPr>
        <w:pStyle w:val="Ttulo5"/>
        <w:rPr>
          <w:sz w:val="24"/>
          <w:szCs w:val="24"/>
        </w:rPr>
      </w:pPr>
      <w:bookmarkStart w:id="92" w:name="__RefHeading___Toc365754_4255295215"/>
      <w:bookmarkEnd w:id="92"/>
      <w:r>
        <w:rPr>
          <w:i w:val="false"/>
          <w:iCs w:val="false"/>
          <w:sz w:val="24"/>
          <w:szCs w:val="24"/>
        </w:rPr>
        <w:t>I</w:t>
      </w:r>
      <w:r>
        <w:rPr>
          <w:i w:val="false"/>
          <w:iCs w:val="false"/>
          <w:sz w:val="24"/>
          <w:szCs w:val="24"/>
        </w:rPr>
        <w:t>ntegration of multi-omics data with oscillations described by carotenoids content in Ostreococcus tauri under diurnal and seasonal cycles</w:t>
      </w:r>
    </w:p>
    <w:p>
      <w:pPr>
        <w:pStyle w:val="Cuerpodetexto"/>
        <w:rPr/>
      </w:pPr>
      <w:r>
        <w:rPr>
          <w:i/>
          <w:iCs/>
        </w:rPr>
        <w:t>Ostreocccus tauri</w:t>
      </w:r>
      <w:r>
        <w:rPr/>
        <w:t xml:space="preserve"> is </w:t>
      </w:r>
      <w:r>
        <w:rPr/>
        <w:t xml:space="preserve">rich in widely distributed carotenoids like violaxanthin, antheraxanthin or zeaxanthin. </w:t>
      </w:r>
      <w:r>
        <w:rPr/>
        <w:t>C</w:t>
      </w:r>
      <w:r>
        <w:rPr/>
        <w:t xml:space="preserve">arotenoids specific </w:t>
      </w:r>
      <w:r>
        <w:rPr/>
        <w:t xml:space="preserve">of </w:t>
      </w:r>
      <w:r>
        <w:rPr/>
        <w:t>Mamiellophyceae like micromonal, uriolide or prasino</w:t>
      </w:r>
      <w:r>
        <w:rPr/>
        <w:t>x</w:t>
      </w:r>
      <w:r>
        <w:rPr/>
        <w:t xml:space="preserve">anthin are also found in this prasinophyte, </w:t>
      </w:r>
      <w:r>
        <w:rPr/>
        <w:t xml:space="preserve">being prasinoxanthin the most abundant </w:t>
      </w:r>
      <w:r>
        <w:rPr>
          <w:position w:val="0"/>
          <w:sz w:val="24"/>
          <w:vertAlign w:val="baseline"/>
        </w:rPr>
        <w:t>(Egeland et al., 1995; Guyon et al., 2018; Six et al., 2009)</w:t>
      </w:r>
      <w:r>
        <w:rPr/>
        <w:t>⁠.</w:t>
      </w:r>
      <w:r>
        <w:rPr/>
        <w:t xml:space="preserve"> </w:t>
      </w:r>
      <w:r>
        <w:rPr/>
        <w:t xml:space="preserve">Its genome present genes encoding for the Methylerythritol 4-phosphate (MEP) pathway </w:t>
      </w:r>
      <w:r>
        <w:rPr>
          <w:position w:val="0"/>
          <w:sz w:val="24"/>
          <w:vertAlign w:val="baseline"/>
        </w:rPr>
        <w:t>(Derelle et al., 2006; L. Zhao et al., 2013)</w:t>
      </w:r>
      <w:r>
        <w:rPr/>
        <w:t>⁠, which deriv</w:t>
      </w:r>
      <w:r>
        <w:rPr/>
        <w:t>es</w:t>
      </w:r>
      <w:r>
        <w:rPr/>
        <w:t xml:space="preserve"> pyruvate to the production of geran</w:t>
      </w:r>
      <w:r>
        <w:rPr/>
        <w:t>y</w:t>
      </w:r>
      <w:r>
        <w:rPr/>
        <w:t xml:space="preserve">l pyrophosphate </w:t>
      </w:r>
      <w:r>
        <w:rPr/>
        <w:t>(GPP)</w:t>
      </w:r>
      <w:r>
        <w:rPr/>
        <w:t xml:space="preserve">, the main carotenoid precursor. </w:t>
      </w:r>
      <w:r>
        <w:rPr/>
        <w:t xml:space="preserve">The carotenogenesis pathway starts with the enzyme phytoene synthase (PSY) and consist of two different branches: </w:t>
      </w:r>
      <w:r>
        <w:rPr>
          <w:i w:val="false"/>
          <w:iCs w:val="false"/>
        </w:rPr>
        <w:t>β-</w:t>
      </w:r>
      <w:r>
        <w:rPr>
          <w:i w:val="false"/>
          <w:iCs w:val="false"/>
        </w:rPr>
        <w:t>branch</w:t>
      </w:r>
      <w:r>
        <w:rPr>
          <w:i w:val="false"/>
          <w:iCs w:val="false"/>
        </w:rPr>
        <w:t xml:space="preserve">, including the xantophylls cycle; </w:t>
      </w:r>
      <w:r>
        <w:rPr>
          <w:i w:val="false"/>
          <w:iCs w:val="false"/>
        </w:rPr>
        <w:t>and α-</w:t>
      </w:r>
      <w:r>
        <w:rPr>
          <w:i w:val="false"/>
          <w:iCs w:val="false"/>
        </w:rPr>
        <w:t>branch</w:t>
      </w:r>
      <w:r>
        <w:rPr>
          <w:i w:val="false"/>
          <w:iCs w:val="false"/>
        </w:rPr>
        <w:t xml:space="preserve">, including the main antenna carotenoids in prasinophyte </w:t>
      </w:r>
      <w:r>
        <w:rPr>
          <w:i w:val="false"/>
          <w:iCs w:val="false"/>
        </w:rPr>
        <w:t xml:space="preserve">which biosynthesis pathways are still unknow </w:t>
      </w:r>
      <w:r>
        <w:rPr>
          <w:i w:val="false"/>
          <w:iCs w:val="false"/>
          <w:position w:val="0"/>
          <w:sz w:val="24"/>
          <w:vertAlign w:val="baseline"/>
        </w:rPr>
        <w:t>(Guyon et al., 2018; Six et al., 2009)</w:t>
      </w:r>
      <w:r>
        <w:rPr>
          <w:i w:val="false"/>
          <w:iCs w:val="false"/>
        </w:rPr>
        <w:t>⁠.</w:t>
      </w:r>
    </w:p>
    <w:p>
      <w:pPr>
        <w:pStyle w:val="Cuerpodetexto"/>
        <w:rPr/>
      </w:pPr>
      <w:r>
        <w:rPr>
          <w:i w:val="false"/>
          <w:iCs w:val="false"/>
        </w:rPr>
        <w:t>C</w:t>
      </w:r>
      <w:r>
        <w:rPr>
          <w:i w:val="false"/>
          <w:iCs w:val="false"/>
        </w:rPr>
        <w:t xml:space="preserve">arotenoids content during diurnal cycles under both summer and winter photoperiods have been estimated from HPLC profiles, as described in Materials and Methods. The same rhythmicity analysis carried out with the omic data was also achieved using </w:t>
      </w:r>
      <w:r>
        <w:rPr>
          <w:i w:val="false"/>
          <w:iCs w:val="false"/>
        </w:rPr>
        <w:t>the estimated</w:t>
      </w:r>
      <w:r>
        <w:rPr>
          <w:i w:val="false"/>
          <w:iCs w:val="false"/>
        </w:rPr>
        <w:t xml:space="preserve"> carotenoids content </w:t>
      </w:r>
      <w:r>
        <w:rPr>
          <w:i w:val="false"/>
          <w:iCs w:val="false"/>
        </w:rPr>
        <w:t>generated from the three consecutive days under light-dark cycles.</w:t>
      </w:r>
    </w:p>
    <w:p>
      <w:pPr>
        <w:pStyle w:val="Cuerpodetexto"/>
        <w:rPr/>
      </w:pPr>
      <w:r>
        <w:rPr>
          <w:i w:val="false"/>
          <w:iCs w:val="false"/>
        </w:rPr>
        <w:t xml:space="preserve">Under both summer and winter photoperiods, all carotenoids describe rhythmic abundance profiles with periods of 24h, with a p-value lower than 0.05. </w:t>
      </w:r>
      <w:r>
        <w:rPr>
          <w:i w:val="false"/>
          <w:iCs w:val="false"/>
        </w:rPr>
        <w:t>With the exception of l</w:t>
      </w:r>
      <w:r>
        <w:rPr>
          <w:i w:val="false"/>
          <w:iCs w:val="false"/>
        </w:rPr>
        <w:t>uthein and violaxanthin,</w:t>
      </w:r>
      <w:r>
        <w:rPr>
          <w:i w:val="false"/>
          <w:iCs w:val="false"/>
        </w:rPr>
        <w:t xml:space="preserve"> that</w:t>
      </w:r>
      <w:r>
        <w:rPr>
          <w:i w:val="false"/>
          <w:iCs w:val="false"/>
        </w:rPr>
        <w:t xml:space="preserve"> do not maintain </w:t>
      </w:r>
      <w:r>
        <w:rPr>
          <w:i w:val="false"/>
          <w:iCs w:val="false"/>
        </w:rPr>
        <w:t>their</w:t>
      </w:r>
      <w:r>
        <w:rPr>
          <w:i w:val="false"/>
          <w:iCs w:val="false"/>
        </w:rPr>
        <w:t xml:space="preserve"> rhythmicity under winter photoperiod. </w:t>
      </w:r>
      <w:r>
        <w:rPr>
          <w:i w:val="false"/>
          <w:iCs w:val="false"/>
        </w:rPr>
        <w:t>In general, fluctuations on carotenoids content during winter photoperiod seem to less drastic.</w:t>
      </w:r>
      <w:r>
        <w:rPr>
          <w:i w:val="false"/>
          <w:iCs w:val="false"/>
        </w:rPr>
        <w:t xml:space="preserve"> </w:t>
      </w:r>
      <w:r>
        <w:rPr>
          <w:i w:val="false"/>
          <w:iCs w:val="false"/>
        </w:rPr>
        <w:t>(Fig. 40-</w:t>
      </w:r>
      <w:r>
        <w:rPr>
          <w:i w:val="false"/>
          <w:iCs w:val="false"/>
        </w:rPr>
        <w:t>A</w:t>
      </w:r>
      <w:r>
        <w:rPr>
          <w:i w:val="false"/>
          <w:iCs w:val="false"/>
        </w:rPr>
        <w:t>)</w:t>
      </w:r>
      <w:r>
        <w:rPr>
          <w:i w:val="false"/>
          <w:iCs w:val="false"/>
        </w:rPr>
        <w:t xml:space="preserve">. </w:t>
      </w:r>
    </w:p>
    <w:p>
      <w:pPr>
        <w:pStyle w:val="Cuerpodetexto"/>
        <w:rPr/>
      </w:pPr>
      <w:r>
        <w:rPr>
          <w:i w:val="false"/>
          <w:iCs w:val="false"/>
        </w:rPr>
        <w:t xml:space="preserve">Oscillating carotenoids content are in agreement with the trancriptomic and proteomic data generated. </w:t>
      </w:r>
      <w:r>
        <w:rPr>
          <w:i w:val="false"/>
          <w:iCs w:val="false"/>
        </w:rPr>
        <w:t xml:space="preserve">The </w:t>
      </w:r>
      <w:r>
        <w:rPr>
          <w:i w:val="false"/>
          <w:iCs w:val="false"/>
        </w:rPr>
        <w:t>generation of geranyl pyrophosphate</w:t>
      </w:r>
      <w:r>
        <w:rPr>
          <w:i w:val="false"/>
          <w:iCs w:val="false"/>
        </w:rPr>
        <w:t xml:space="preserve"> is crucial </w:t>
      </w:r>
      <w:r>
        <w:rPr>
          <w:i w:val="false"/>
          <w:iCs w:val="false"/>
        </w:rPr>
        <w:t xml:space="preserve">for carotenogenesis, the most of the enzymes involved in MEP pathway present a high protein abundance level with anticipation during the night under both summer and winter photoperiod. </w:t>
      </w:r>
      <w:r>
        <w:rPr>
          <w:i w:val="false"/>
          <w:iCs w:val="false"/>
        </w:rPr>
        <w:t>The enzymes involved in the first steps of the carotenogenesis, from the generation of phytoene with PSY to the fork created by LCY</w:t>
      </w:r>
      <w:r>
        <w:rPr>
          <w:i w:val="false"/>
          <w:iCs w:val="false"/>
        </w:rPr>
        <w:t>ε/</w:t>
      </w:r>
      <w:r>
        <w:rPr>
          <w:i w:val="false"/>
          <w:iCs w:val="false"/>
        </w:rPr>
        <w:t>β,</w:t>
      </w:r>
      <w:r>
        <w:rPr>
          <w:i w:val="false"/>
          <w:iCs w:val="false"/>
        </w:rPr>
        <w:t xml:space="preserve"> have their maximum protein abundance level </w:t>
      </w:r>
      <w:r>
        <w:rPr>
          <w:i w:val="false"/>
          <w:iCs w:val="false"/>
        </w:rPr>
        <w:t xml:space="preserve">during the light hours </w:t>
      </w:r>
      <w:r>
        <w:rPr>
          <w:i w:val="false"/>
          <w:iCs w:val="false"/>
        </w:rPr>
        <w:t>during summer photoperiod</w:t>
      </w:r>
      <w:r>
        <w:rPr>
          <w:i w:val="false"/>
          <w:iCs w:val="false"/>
        </w:rPr>
        <w:t>.</w:t>
      </w:r>
      <w:r>
        <w:rPr>
          <w:i w:val="false"/>
          <w:iCs w:val="false"/>
        </w:rPr>
        <w:t xml:space="preserve"> </w:t>
      </w:r>
      <w:r>
        <w:rPr>
          <w:i w:val="false"/>
          <w:iCs w:val="false"/>
        </w:rPr>
        <w:t xml:space="preserve">During winter photoperiod, a </w:t>
      </w:r>
      <w:r>
        <w:rPr>
          <w:i w:val="false"/>
          <w:iCs w:val="false"/>
        </w:rPr>
        <w:t xml:space="preserve">clear </w:t>
      </w:r>
      <w:r>
        <w:rPr>
          <w:i w:val="false"/>
          <w:iCs w:val="false"/>
        </w:rPr>
        <w:t>anticipation o</w:t>
      </w:r>
      <w:r>
        <w:rPr>
          <w:i w:val="false"/>
          <w:iCs w:val="false"/>
        </w:rPr>
        <w:t>f those enzymes</w:t>
      </w:r>
      <w:r>
        <w:rPr>
          <w:i w:val="false"/>
          <w:iCs w:val="false"/>
        </w:rPr>
        <w:t xml:space="preserve"> can be observed, which describe </w:t>
      </w:r>
      <w:r>
        <w:rPr>
          <w:i w:val="false"/>
          <w:iCs w:val="false"/>
        </w:rPr>
        <w:t>their</w:t>
      </w:r>
      <w:r>
        <w:rPr>
          <w:i w:val="false"/>
          <w:iCs w:val="false"/>
        </w:rPr>
        <w:t xml:space="preserve"> maximum abundance level just before sunrise.</w:t>
      </w:r>
      <w:r>
        <w:rPr>
          <w:i w:val="false"/>
          <w:iCs w:val="false"/>
          <w:color w:val="C9211E"/>
        </w:rPr>
        <w:t xml:space="preserve"> </w:t>
      </w:r>
      <w:r>
        <w:rPr>
          <w:i w:val="false"/>
          <w:iCs w:val="false"/>
          <w:color w:val="000000"/>
        </w:rPr>
        <w:t xml:space="preserve">Also the profiles </w:t>
      </w:r>
      <w:r>
        <w:rPr>
          <w:i w:val="false"/>
          <w:iCs w:val="false"/>
          <w:color w:val="000000"/>
        </w:rPr>
        <w:t>of the enzymes</w:t>
      </w:r>
      <w:r>
        <w:rPr>
          <w:i w:val="false"/>
          <w:iCs w:val="false"/>
          <w:color w:val="000000"/>
        </w:rPr>
        <w:t xml:space="preserve"> involved in the xantophylls cycle are in agreement with zeaxanthin and violaxanthin contents. </w:t>
      </w:r>
      <w:r>
        <w:rPr>
          <w:i w:val="false"/>
          <w:iCs w:val="false"/>
          <w:color w:val="000000"/>
        </w:rPr>
        <w:t>Under summer photoperiod, t</w:t>
      </w:r>
      <w:r>
        <w:rPr>
          <w:i w:val="false"/>
          <w:iCs w:val="false"/>
          <w:color w:val="000000"/>
        </w:rPr>
        <w:t xml:space="preserve">he maximum protein abundance of violaxanthin de-epoxidase (VDE) </w:t>
      </w:r>
      <w:r>
        <w:rPr>
          <w:i w:val="false"/>
          <w:iCs w:val="false"/>
          <w:color w:val="000000"/>
        </w:rPr>
        <w:t>match</w:t>
      </w:r>
      <w:r>
        <w:rPr>
          <w:i w:val="false"/>
          <w:iCs w:val="false"/>
          <w:color w:val="000000"/>
        </w:rPr>
        <w:t xml:space="preserve"> the increasing zeaxanthin content </w:t>
      </w:r>
      <w:r>
        <w:rPr>
          <w:i w:val="false"/>
          <w:iCs w:val="false"/>
          <w:color w:val="000000"/>
        </w:rPr>
        <w:t>during the light hours</w:t>
      </w:r>
      <w:r>
        <w:rPr>
          <w:i w:val="false"/>
          <w:iCs w:val="false"/>
          <w:color w:val="000000"/>
        </w:rPr>
        <w:t xml:space="preserve">, as well as the maximum abundance of zeaxanthin epoxidase (ZEP) </w:t>
      </w:r>
      <w:r>
        <w:rPr>
          <w:i w:val="false"/>
          <w:iCs w:val="false"/>
          <w:color w:val="000000"/>
        </w:rPr>
        <w:t xml:space="preserve">match </w:t>
      </w:r>
      <w:r>
        <w:rPr>
          <w:i w:val="false"/>
          <w:iCs w:val="false"/>
          <w:color w:val="000000"/>
        </w:rPr>
        <w:t xml:space="preserve">the increasing content of violaxanthin </w:t>
      </w:r>
      <w:r>
        <w:rPr>
          <w:i w:val="false"/>
          <w:iCs w:val="false"/>
          <w:color w:val="000000"/>
        </w:rPr>
        <w:t>during the dark hours</w:t>
      </w:r>
      <w:r>
        <w:rPr>
          <w:i w:val="false"/>
          <w:iCs w:val="false"/>
          <w:color w:val="000000"/>
        </w:rPr>
        <w:t xml:space="preserve">. </w:t>
      </w:r>
      <w:r>
        <w:rPr>
          <w:i w:val="false"/>
          <w:iCs w:val="false"/>
          <w:color w:val="000000"/>
        </w:rPr>
        <w:t>A similar phenomenon is observed during winter photoperiod, where VDE is present during the light hours and ZEP during the dark hours</w:t>
      </w:r>
      <w:r>
        <w:rPr>
          <w:i w:val="false"/>
          <w:iCs w:val="false"/>
          <w:color w:val="000000"/>
        </w:rPr>
        <w:t xml:space="preserve"> </w:t>
      </w:r>
      <w:r>
        <w:rPr>
          <w:i w:val="false"/>
          <w:iCs w:val="false"/>
          <w:color w:val="000000"/>
        </w:rPr>
        <w:t>(Fig. 40-B)</w:t>
      </w:r>
      <w:r>
        <w:rPr>
          <w:i w:val="false"/>
          <w:iCs w:val="false"/>
          <w:color w:val="000000"/>
        </w:rPr>
        <w:t>. However, there is not a significant amount of zeaxanthin being accumulated under winter photoperiods, instead, a high level of violaxanthin without drastic variations is maintained during diurnal cycles</w:t>
      </w:r>
      <w:r>
        <w:rPr>
          <w:i w:val="false"/>
          <w:iCs w:val="false"/>
          <w:color w:val="000000"/>
        </w:rPr>
        <w:t xml:space="preserve"> (Fig. 40-</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X</w:t>
      </w:r>
      <w:r>
        <w:rPr>
          <w:i w:val="false"/>
          <w:iCs w:val="false"/>
          <w:color w:val="000000"/>
        </w:rPr>
        <w:t xml:space="preserve">antophylls cycle is not enhancing the production of zeaxanthin </w:t>
      </w:r>
      <w:r>
        <w:rPr>
          <w:i w:val="false"/>
          <w:iCs w:val="false"/>
          <w:color w:val="000000"/>
        </w:rPr>
        <w:t xml:space="preserve">due to a lack of high irradiance stress </w:t>
      </w:r>
      <w:r>
        <w:rPr>
          <w:i w:val="false"/>
          <w:iCs w:val="false"/>
          <w:color w:val="000000"/>
        </w:rPr>
        <w:t xml:space="preserve">during winter photoperiod, </w:t>
      </w:r>
      <w:r>
        <w:rPr>
          <w:i w:val="false"/>
          <w:iCs w:val="false"/>
          <w:color w:val="000000"/>
        </w:rPr>
        <w:t xml:space="preserve">as it has been observed in </w:t>
      </w:r>
      <w:r>
        <w:rPr>
          <w:i/>
          <w:iCs/>
          <w:color w:val="000000"/>
        </w:rPr>
        <w:t>Ostreococcus</w:t>
      </w:r>
      <w:r>
        <w:rPr>
          <w:i w:val="false"/>
          <w:iCs w:val="false"/>
          <w:color w:val="000000"/>
        </w:rPr>
        <w:t xml:space="preserve"> and others</w:t>
      </w:r>
      <w:r>
        <w:rPr>
          <w:i w:val="false"/>
          <w:iCs w:val="false"/>
          <w:color w:val="000000"/>
        </w:rPr>
        <w:t xml:space="preserve"> prasinophytes under low irradiance stress conditions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r>
        <w:rPr>
          <w:i w:val="false"/>
          <w:iCs w:val="false"/>
          <w:color w:val="000000"/>
        </w:rPr>
        <w:t>In general, t</w:t>
      </w:r>
      <w:r>
        <w:rPr>
          <w:i w:val="false"/>
          <w:iCs w:val="false"/>
          <w:color w:val="000000"/>
        </w:rPr>
        <w:t xml:space="preserve">he enzymes of the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 xml:space="preserve">are </w:t>
      </w:r>
      <w:r>
        <w:rPr>
          <w:i w:val="false"/>
          <w:iCs w:val="false"/>
          <w:color w:val="000000"/>
        </w:rPr>
        <w:t xml:space="preserve">coordinated to be present at a specific time of the day. </w:t>
      </w:r>
      <w:r>
        <w:rPr>
          <w:i w:val="false"/>
          <w:iCs w:val="false"/>
          <w:color w:val="000000"/>
        </w:rPr>
        <w:t xml:space="preserve">Early in the morning </w:t>
      </w:r>
      <w:r>
        <w:rPr>
          <w:i w:val="false"/>
          <w:iCs w:val="false"/>
          <w:color w:val="000000"/>
        </w:rPr>
        <w:t>β</w:t>
      </w:r>
      <w:r>
        <w:rPr>
          <w:i w:val="false"/>
          <w:iCs w:val="false"/>
          <w:color w:val="000000"/>
        </w:rPr>
        <w:t xml:space="preserve">CH gene is expressed, sequentially followed by ZEP and VDE in that specific order under both photoperiods </w:t>
      </w:r>
      <w:r>
        <w:rPr>
          <w:i w:val="false"/>
          <w:iCs w:val="false"/>
          <w:color w:val="000000"/>
        </w:rPr>
        <w:t>(Fig. 40-B)</w:t>
      </w:r>
      <w:r>
        <w:rPr>
          <w:i w:val="false"/>
          <w:iCs w:val="false"/>
          <w:color w:val="000000"/>
        </w:rPr>
        <w:t xml:space="preserve">. </w:t>
      </w:r>
      <w:r>
        <w:rPr>
          <w:i w:val="false"/>
          <w:iCs w:val="false"/>
          <w:color w:val="000000"/>
        </w:rPr>
        <w:t xml:space="preserve">It suggests that </w:t>
      </w:r>
      <w:r>
        <w:rPr>
          <w:i w:val="false"/>
          <w:iCs w:val="false"/>
          <w:color w:val="000000"/>
        </w:rPr>
        <w:t>β-</w:t>
      </w:r>
      <w:r>
        <w:rPr>
          <w:i w:val="false"/>
          <w:iCs w:val="false"/>
          <w:color w:val="000000"/>
        </w:rPr>
        <w:t>branch</w:t>
      </w:r>
      <w:r>
        <w:rPr>
          <w:i w:val="false"/>
          <w:iCs w:val="false"/>
          <w:color w:val="000000"/>
        </w:rPr>
        <w:t xml:space="preserve"> </w:t>
      </w:r>
      <w:r>
        <w:rPr>
          <w:i w:val="false"/>
          <w:iCs w:val="false"/>
          <w:color w:val="000000"/>
        </w:rPr>
        <w:t xml:space="preserve">carotenoids are transcriptionally regulated to sequentially achieve their roles at the right time. </w:t>
      </w:r>
    </w:p>
    <w:p>
      <w:pPr>
        <w:pStyle w:val="Cuerpodetexto"/>
        <w:rPr>
          <w:color w:val="000000"/>
        </w:rPr>
      </w:pPr>
      <w:r>
        <w:rPr>
          <w:i w:val="false"/>
          <w:iCs w:val="false"/>
          <w:color w:val="000000"/>
        </w:rPr>
        <w:t>P</w:t>
      </w:r>
      <w:r>
        <w:rPr>
          <w:i w:val="false"/>
          <w:iCs w:val="false"/>
          <w:color w:val="000000"/>
        </w:rPr>
        <w:t>igment synthesis on the α-</w:t>
      </w:r>
      <w:r>
        <w:rPr>
          <w:i w:val="false"/>
          <w:iCs w:val="false"/>
          <w:color w:val="000000"/>
        </w:rPr>
        <w:t>branch</w:t>
      </w:r>
      <w:r>
        <w:rPr>
          <w:i w:val="false"/>
          <w:iCs w:val="false"/>
          <w:color w:val="000000"/>
        </w:rPr>
        <w:t xml:space="preserve"> biosynthesis pathway </w:t>
      </w:r>
      <w:r>
        <w:rPr>
          <w:i w:val="false"/>
          <w:iCs w:val="false"/>
          <w:color w:val="000000"/>
        </w:rPr>
        <w:t>described a similar behavior</w:t>
      </w:r>
      <w:r>
        <w:rPr>
          <w:i w:val="false"/>
          <w:iCs w:val="false"/>
          <w:color w:val="000000"/>
        </w:rPr>
        <w:t xml:space="preserve"> to the </w:t>
      </w:r>
      <w:r>
        <w:rPr>
          <w:i w:val="false"/>
          <w:iCs w:val="false"/>
          <w:color w:val="000000"/>
        </w:rPr>
        <w:t xml:space="preserve">one presented in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A</w:t>
      </w:r>
      <w:r>
        <w:rPr>
          <w:i w:val="false"/>
          <w:iCs w:val="false"/>
          <w:color w:val="000000"/>
        </w:rPr>
        <w:t>lthough the α-</w:t>
      </w:r>
      <w:r>
        <w:rPr>
          <w:i w:val="false"/>
          <w:iCs w:val="false"/>
          <w:color w:val="000000"/>
        </w:rPr>
        <w:t>branch</w:t>
      </w:r>
      <w:r>
        <w:rPr>
          <w:i w:val="false"/>
          <w:iCs w:val="false"/>
          <w:color w:val="000000"/>
        </w:rPr>
        <w:t xml:space="preserve"> biosynthesis pathway </w:t>
      </w:r>
      <w:r>
        <w:rPr>
          <w:i w:val="false"/>
          <w:iCs w:val="false"/>
          <w:color w:val="000000"/>
        </w:rPr>
        <w:t>is</w:t>
      </w:r>
      <w:r>
        <w:rPr>
          <w:i w:val="false"/>
          <w:iCs w:val="false"/>
          <w:color w:val="000000"/>
        </w:rPr>
        <w:t xml:space="preserve"> still unknow. </w:t>
      </w:r>
      <w:r>
        <w:rPr>
          <w:i w:val="false"/>
          <w:iCs w:val="false"/>
          <w:color w:val="000000"/>
        </w:rPr>
        <w:t xml:space="preserve">there are some hypothesis that are </w:t>
      </w:r>
      <w:r>
        <w:rPr>
          <w:i w:val="false"/>
          <w:iCs w:val="false"/>
          <w:color w:val="000000"/>
        </w:rPr>
        <w:t>supported by</w:t>
      </w:r>
      <w:r>
        <w:rPr>
          <w:i w:val="false"/>
          <w:iCs w:val="false"/>
          <w:color w:val="000000"/>
        </w:rPr>
        <w:t xml:space="preserve"> our results in </w:t>
      </w:r>
      <w:r>
        <w:rPr>
          <w:i/>
          <w:iCs/>
          <w:color w:val="000000"/>
        </w:rPr>
        <w:t xml:space="preserve">Ostreococcus </w:t>
      </w:r>
      <w:r>
        <w:rPr>
          <w:i/>
          <w:iCs/>
          <w:color w:val="000000"/>
          <w:position w:val="0"/>
          <w:sz w:val="24"/>
          <w:vertAlign w:val="baseline"/>
        </w:rPr>
        <w:t>(Egeland et al., 1997)</w:t>
      </w:r>
      <w:r>
        <w:rPr>
          <w:i/>
          <w:iCs/>
          <w:color w:val="000000"/>
        </w:rPr>
        <w:t>⁠</w:t>
      </w:r>
      <w:r>
        <w:rPr>
          <w:rFonts w:ascii="serif" w:hAnsi="serif"/>
          <w:i/>
          <w:iCs/>
          <w:color w:val="000000"/>
        </w:rPr>
        <w:t>.</w:t>
      </w:r>
      <w:r>
        <w:rPr>
          <w:i w:val="false"/>
          <w:iCs w:val="false"/>
          <w:color w:val="000000"/>
        </w:rPr>
        <w:t xml:space="preserve"> </w:t>
      </w:r>
      <w:r>
        <w:rPr>
          <w:i w:val="false"/>
          <w:iCs w:val="false"/>
          <w:color w:val="000000"/>
        </w:rPr>
        <w:t xml:space="preserve">A </w:t>
      </w:r>
      <w:r>
        <w:rPr>
          <w:i/>
          <w:iCs/>
          <w:color w:val="000000"/>
        </w:rPr>
        <w:t>Mantoniella squamata</w:t>
      </w:r>
      <w:r>
        <w:rPr>
          <w:i w:val="false"/>
          <w:iCs w:val="false"/>
          <w:color w:val="000000"/>
        </w:rPr>
        <w:t xml:space="preserve"> carotenoid content </w:t>
      </w:r>
      <w:r>
        <w:rPr>
          <w:i w:val="false"/>
          <w:iCs w:val="false"/>
          <w:color w:val="000000"/>
        </w:rPr>
        <w:t>stud</w:t>
      </w:r>
      <w:r>
        <w:rPr>
          <w:i w:val="false"/>
          <w:iCs w:val="false"/>
          <w:color w:val="000000"/>
        </w:rPr>
        <w:t>y</w:t>
      </w:r>
      <w:r>
        <w:rPr>
          <w:i w:val="false"/>
          <w:iCs w:val="false"/>
          <w:color w:val="000000"/>
        </w:rPr>
        <w:t xml:space="preserve"> </w:t>
      </w:r>
      <w:r>
        <w:rPr>
          <w:i w:val="false"/>
          <w:iCs w:val="false"/>
          <w:color w:val="000000"/>
        </w:rPr>
        <w:t>linked</w:t>
      </w:r>
      <w:r>
        <w:rPr>
          <w:i w:val="false"/>
          <w:iCs w:val="false"/>
          <w:color w:val="000000"/>
        </w:rPr>
        <w:t xml:space="preserve"> </w:t>
      </w:r>
      <w:r>
        <w:rPr>
          <w:i w:val="false"/>
          <w:iCs w:val="false"/>
          <w:color w:val="000000"/>
        </w:rPr>
        <w:t>the</w:t>
      </w:r>
      <w:r>
        <w:rPr>
          <w:i w:val="false"/>
          <w:iCs w:val="false"/>
          <w:color w:val="000000"/>
        </w:rPr>
        <w:t xml:space="preserve"> accumulation of luthein </w:t>
      </w:r>
      <w:r>
        <w:rPr>
          <w:i w:val="false"/>
          <w:iCs w:val="false"/>
          <w:color w:val="000000"/>
        </w:rPr>
        <w:t xml:space="preserve">to irradiance stress and its following conversion to prasinoxanthin when the stress condition is over </w:t>
      </w:r>
      <w:r>
        <w:rPr>
          <w:i w:val="false"/>
          <w:iCs w:val="false"/>
          <w:color w:val="000000"/>
          <w:position w:val="0"/>
          <w:sz w:val="24"/>
          <w:vertAlign w:val="baseline"/>
        </w:rPr>
        <w:t>(Böhme et al., 2002)</w:t>
      </w:r>
      <w:r>
        <w:rPr>
          <w:i w:val="false"/>
          <w:iCs w:val="false"/>
          <w:color w:val="000000"/>
        </w:rPr>
        <w:t xml:space="preserve">⁠. </w:t>
      </w:r>
      <w:r>
        <w:rPr>
          <w:i w:val="false"/>
          <w:iCs w:val="false"/>
          <w:color w:val="000000"/>
        </w:rPr>
        <w:t>These results are in agreement with the observed lack of luthein content during winter photoperiod</w:t>
      </w:r>
      <w:r>
        <w:rPr>
          <w:i w:val="false"/>
          <w:iCs w:val="false"/>
          <w:color w:val="000000"/>
        </w:rPr>
        <w:t xml:space="preserve"> </w:t>
      </w:r>
      <w:r>
        <w:rPr>
          <w:i w:val="false"/>
          <w:iCs w:val="false"/>
          <w:color w:val="000000"/>
        </w:rPr>
        <w:t xml:space="preserve">in </w:t>
      </w:r>
      <w:r>
        <w:rPr>
          <w:i/>
          <w:iCs/>
          <w:color w:val="000000"/>
        </w:rPr>
        <w:t>Ostreococcus,</w:t>
      </w:r>
      <w:r>
        <w:rPr>
          <w:i w:val="false"/>
          <w:iCs w:val="false"/>
          <w:color w:val="000000"/>
        </w:rPr>
        <w:t xml:space="preserve"> as well as the </w:t>
      </w:r>
      <w:r>
        <w:rPr>
          <w:i w:val="false"/>
          <w:iCs w:val="false"/>
          <w:color w:val="000000"/>
        </w:rPr>
        <w:t xml:space="preserve">observed </w:t>
      </w:r>
      <w:r>
        <w:rPr>
          <w:i w:val="false"/>
          <w:iCs w:val="false"/>
          <w:color w:val="000000"/>
        </w:rPr>
        <w:t xml:space="preserve">accumulation of luthein during the light hours of the summer photoperiod and the following increment of prasinoxanthin content after sunset. </w:t>
      </w:r>
    </w:p>
    <w:p>
      <w:pPr>
        <w:pStyle w:val="Cuerpodetexto"/>
        <w:rPr/>
      </w:pPr>
      <w:r>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3">
                <wp:simplePos x="0" y="0"/>
                <wp:positionH relativeFrom="column">
                  <wp:posOffset>92710</wp:posOffset>
                </wp:positionH>
                <wp:positionV relativeFrom="paragraph">
                  <wp:posOffset>1452245</wp:posOffset>
                </wp:positionV>
                <wp:extent cx="5912485" cy="7157720"/>
                <wp:effectExtent l="0" t="0" r="0" b="0"/>
                <wp:wrapSquare wrapText="largest"/>
                <wp:docPr id="121" name="Marco39"/>
                <a:graphic xmlns:a="http://schemas.openxmlformats.org/drawingml/2006/main">
                  <a:graphicData uri="http://schemas.microsoft.com/office/word/2010/wordprocessingShape">
                    <wps:wsp>
                      <wps:cNvSpPr txBox="1"/>
                      <wps:spPr>
                        <a:xfrm>
                          <a:off x="0" y="0"/>
                          <a:ext cx="5912485" cy="7157720"/>
                        </a:xfrm>
                        <a:prstGeom prst="rect"/>
                      </wps:spPr>
                      <wps:txbx>
                        <w:txbxContent>
                          <w:p>
                            <w:pPr>
                              <w:pStyle w:val="Figure"/>
                              <w:spacing w:before="120" w:after="120"/>
                              <w:rPr/>
                            </w:pPr>
                            <w:r>
                              <w:rPr/>
                              <w:drawing>
                                <wp:inline distT="0" distB="0" distL="0" distR="0">
                                  <wp:extent cx="5912485" cy="7740015"/>
                                  <wp:effectExtent l="0" t="0" r="0" b="0"/>
                                  <wp:docPr id="12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wps:txbx>
                      <wps:bodyPr anchor="t" lIns="0" tIns="0" rIns="0" bIns="0">
                        <a:noAutofit/>
                      </wps:bodyPr>
                    </wps:wsp>
                  </a:graphicData>
                </a:graphic>
              </wp:anchor>
            </w:drawing>
          </mc:Choice>
          <mc:Fallback>
            <w:pict>
              <v:rect style="position:absolute;rotation:0;width:465.55pt;height:563.6pt;mso-wrap-distance-left:0pt;mso-wrap-distance-right:0pt;mso-wrap-distance-top:0pt;mso-wrap-distance-bottom:0pt;margin-top:114.35pt;mso-position-vertical-relative:text;margin-left:7.3pt;mso-position-horizontal-relative:text">
                <v:textbox inset="0in,0in,0in,0in">
                  <w:txbxContent>
                    <w:p>
                      <w:pPr>
                        <w:pStyle w:val="Figure"/>
                        <w:spacing w:before="120" w:after="120"/>
                        <w:rPr/>
                      </w:pPr>
                      <w:r>
                        <w:rPr/>
                        <w:drawing>
                          <wp:inline distT="0" distB="0" distL="0" distR="0">
                            <wp:extent cx="5912485" cy="7740015"/>
                            <wp:effectExtent l="0" t="0" r="0" b="0"/>
                            <wp:docPr id="12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v:textbox>
                <w10:wrap type="square" side="largest"/>
              </v:rect>
            </w:pict>
          </mc:Fallback>
        </mc:AlternateContent>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pPr>
      <w:r>
        <w:rPr/>
      </w:r>
    </w:p>
    <w:p>
      <w:pPr>
        <w:pStyle w:val="Cuerpodetexto"/>
        <w:rPr/>
      </w:pPr>
      <w:r>
        <w:rPr/>
      </w:r>
    </w:p>
    <w:p>
      <w:pPr>
        <w:pStyle w:val="Cuerpodetexto"/>
        <w:rPr/>
      </w:pPr>
      <w:r>
        <w:rPr>
          <w:color w:val="000000"/>
        </w:rPr>
        <w:t>O</w:t>
      </w:r>
      <w:r>
        <w:rPr>
          <w:color w:val="000000"/>
        </w:rPr>
        <w:t xml:space="preserve">verall, </w:t>
      </w:r>
      <w:r>
        <w:rPr>
          <w:color w:val="000000"/>
        </w:rPr>
        <w:t xml:space="preserve">those results </w:t>
      </w:r>
      <w:r>
        <w:rPr>
          <w:color w:val="000000"/>
        </w:rPr>
        <w:t xml:space="preserve">suggest that </w:t>
      </w:r>
      <w:r>
        <w:rPr>
          <w:i/>
          <w:iCs/>
          <w:color w:val="000000"/>
        </w:rPr>
        <w:t xml:space="preserve">Ostreococcus tauri </w:t>
      </w:r>
      <w:r>
        <w:rPr>
          <w:color w:val="000000"/>
        </w:rPr>
        <w:t xml:space="preserve">carotenogenesis present the common characteristics of processes regulated by the circadian clock, as being able to adapt to different photoperiods and present an anticipation to diurnal cyclic changes. </w:t>
      </w:r>
      <w:r>
        <w:rPr>
          <w:color w:val="000000"/>
        </w:rPr>
        <w:t xml:space="preserve">This hypothesis is very likely true for other prasinophytes as well, since their carotenoids content behavior under irradiance stress seems to be very similar </w:t>
      </w:r>
      <w:r>
        <w:rPr>
          <w:color w:val="000000"/>
          <w:position w:val="0"/>
          <w:sz w:val="24"/>
          <w:vertAlign w:val="baseline"/>
        </w:rPr>
        <w:t>(Böhme et al., 2002; Egeland et al., 1997; Guyon et al., 2018; Six et al., 2009)</w:t>
      </w:r>
      <w:r>
        <w:rPr>
          <w:color w:val="000000"/>
        </w:rPr>
        <w:t>⁠.</w:t>
      </w:r>
    </w:p>
    <w:p>
      <w:pPr>
        <w:pStyle w:val="Cuerpodetexto"/>
        <w:rPr/>
      </w:pPr>
      <w:r>
        <w:rPr/>
      </w:r>
    </w:p>
    <w:p>
      <w:pPr>
        <w:pStyle w:val="Ttulo4"/>
        <w:rPr/>
      </w:pPr>
      <w:bookmarkStart w:id="93" w:name="__RefHeading___Toc159205_1321023682"/>
      <w:bookmarkEnd w:id="93"/>
      <w:r>
        <w:rPr/>
        <w:t>Nitrate assimilation under diurnal and seasonal cycles in Ostreococcus tauri</w:t>
      </w:r>
    </w:p>
    <w:p>
      <w:pPr>
        <w:pStyle w:val="Cuerpodetexto"/>
        <w:rPr>
          <w:sz w:val="12"/>
          <w:szCs w:val="12"/>
        </w:rPr>
      </w:pPr>
      <w:r>
        <w:rPr>
          <w:sz w:val="12"/>
          <w:szCs w:val="12"/>
        </w:rPr>
      </w:r>
    </w:p>
    <w:p>
      <w:pPr>
        <w:pStyle w:val="Cuerpodetexto"/>
        <w:rPr/>
      </w:pPr>
      <w:r>
        <w:rPr/>
        <w:t xml:space="preserve">As it has been discussed previously, photosynthetic organisms accumulate reserves during the light hours to support growth at night. Circadian regulation of </w:t>
      </w:r>
      <w:r>
        <w:rPr/>
        <w:t xml:space="preserve">C reserves as </w:t>
      </w:r>
      <w:r>
        <w:rPr/>
        <w:t>starch content diel oscillations ha</w:t>
      </w:r>
      <w:r>
        <w:rPr/>
        <w:t>ve</w:t>
      </w:r>
      <w:r>
        <w:rPr/>
        <w:t xml:space="preserve"> been already discussed in this work. However, the macroelement nitrogen is also an essential component in biomolecules of great importance for living beings. The most abundant form of nitrogen in the atmosphere or dissolved in water ecosystems is inaccessible </w:t>
      </w:r>
      <w:r>
        <w:rPr/>
        <w:t xml:space="preserve">for </w:t>
      </w:r>
      <w:r>
        <w:rPr/>
        <w:t>microalgae, it can only be used by fixing bacteria like Synec</w:t>
      </w:r>
      <w:r>
        <w:rPr/>
        <w:t>hoc</w:t>
      </w:r>
      <w:r>
        <w:rPr/>
        <w:t xml:space="preserve">occus. However, resource acquisition is critical to survival and nitrogen is, in fact, a major limiting nutrient of marine phytoplankton </w:t>
      </w:r>
      <w:r>
        <w:rPr>
          <w:position w:val="0"/>
          <w:sz w:val="24"/>
          <w:vertAlign w:val="baseline"/>
        </w:rPr>
        <w:t>(Barros et al., 2005; Mittag, 2001; Sanz-Luque et al., 2015)</w:t>
      </w:r>
      <w:r>
        <w:rPr/>
        <w:t xml:space="preserve">⁠. </w:t>
      </w:r>
      <w:r>
        <w:rPr>
          <w:i/>
          <w:iCs/>
        </w:rPr>
        <w:t>O. tauri</w:t>
      </w:r>
      <w:r>
        <w:rPr/>
        <w:t xml:space="preserve"> seems to have developed competitive mechanisms to ensure nitrogen assimilation in the marine ecosystem. </w:t>
      </w:r>
      <w:r>
        <w:rPr>
          <w:i/>
          <w:iCs/>
        </w:rPr>
        <w:t>Ostreococcus</w:t>
      </w:r>
      <w:r>
        <w:rPr/>
        <w:t xml:space="preserve"> can grow on nitrate, ammonium, and urea, and complete sets of genes allowing transport and assimilation of these substrates have been identified in its genome </w:t>
      </w:r>
      <w:r>
        <w:rPr>
          <w:position w:val="0"/>
          <w:sz w:val="24"/>
          <w:vertAlign w:val="baseline"/>
        </w:rPr>
        <w:t>(Blanc-Mathieu et al., 2014; Derelle et al., 2006)</w:t>
      </w:r>
      <w:r>
        <w:rPr/>
        <w:t xml:space="preserve">⁠. Specifically, in the growth medium used during this work, nitrate was used as nitrogen source. Nitrite reductase (NIR) enzyme of </w:t>
      </w:r>
      <w:r>
        <w:rPr>
          <w:i/>
          <w:iCs/>
        </w:rPr>
        <w:t>Ostreococcus</w:t>
      </w:r>
      <w:r>
        <w:rPr/>
        <w:t xml:space="preserve"> has two additional redox domains that allow this enzyme to use NAD(P)H directly as reducing agent, improving nitrogen assimilation process </w:t>
      </w:r>
      <w:r>
        <w:rPr>
          <w:position w:val="0"/>
          <w:sz w:val="24"/>
          <w:vertAlign w:val="baseline"/>
        </w:rPr>
        <w:t>(Derelle et al., 2006)</w:t>
      </w:r>
      <w:r>
        <w:rPr/>
        <w:t xml:space="preserve">⁠. </w:t>
      </w:r>
    </w:p>
    <w:p>
      <w:pPr>
        <w:pStyle w:val="Cuerpodetexto"/>
        <w:rPr/>
      </w:pPr>
      <w:r>
        <w:rPr/>
        <w:t>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Here, enzymatic activities of two of the main enzymes involved in nitrate assimilation is presented and integrated with multi-omic data from enzymes involved in the complete pathway.</w:t>
      </w:r>
    </w:p>
    <w:p>
      <w:pPr>
        <w:pStyle w:val="Ttulo5"/>
        <w:rPr>
          <w:sz w:val="24"/>
          <w:szCs w:val="24"/>
        </w:rPr>
      </w:pPr>
      <w:bookmarkStart w:id="94" w:name="__RefHeading___Toc159207_1321023682"/>
      <w:bookmarkEnd w:id="94"/>
      <w:r>
        <w:rPr>
          <w:sz w:val="24"/>
          <w:szCs w:val="24"/>
        </w:rPr>
        <w:t>Integration of key enzyme activities from nitrate assimilation pathway with multi-omic data</w:t>
      </w:r>
    </w:p>
    <w:p>
      <w:pPr>
        <w:pStyle w:val="Cuerpodetexto"/>
        <w:rPr/>
      </w:pPr>
      <w:r>
        <w:rPr/>
        <w:t xml:space="preserve">Although the nitrate assimilation pathway from nitrate to amino acid is relatively simple, its regulation to ensure an optimal nutrient assimilation coupled to changing environmental factors is more complex. Nitrate is first transported into the cell, where a nitrate reductase (NR) achieve its reduction to nitrite. Nitrite is transported into the chloroplast where it is reduced to ammonium by a nitrite reductase (NiR). Finally, ammonium is incorporated to carbon compounds by the glutamine synthetase enzyme (GS) </w:t>
      </w:r>
      <w:r>
        <w:rPr>
          <w:position w:val="0"/>
          <w:sz w:val="24"/>
          <w:vertAlign w:val="baseline"/>
        </w:rPr>
        <w:t>(Sanz-Luque et al., 2015)</w:t>
      </w:r>
      <w:r>
        <w:rPr/>
        <w:t>⁠.</w:t>
      </w:r>
    </w:p>
    <w:p>
      <w:pPr>
        <w:pStyle w:val="Cuerpodetexto"/>
        <w:rPr/>
      </w:pPr>
      <w:r>
        <w:rPr/>
        <w:t>C</w:t>
      </w:r>
      <w:r>
        <w:rPr/>
        <w:t>i</w:t>
      </w:r>
      <w:r>
        <w:rPr/>
        <w:t xml:space="preserve">rcadian oscillations in expression and activity of the first enzyme of this pathway (NR) have been </w:t>
      </w:r>
      <w:r>
        <w:rPr/>
        <w:t>described</w:t>
      </w:r>
      <w:r>
        <w:rPr/>
        <w:t xml:space="preserve"> in </w:t>
      </w:r>
      <w:r>
        <w:rPr>
          <w:i/>
          <w:iCs/>
        </w:rPr>
        <w:t>Arabidopsis</w:t>
      </w:r>
      <w:r>
        <w:rPr/>
        <w:t xml:space="preserve"> and other crop plants as </w:t>
      </w:r>
      <w:r>
        <w:rPr>
          <w:i w:val="false"/>
          <w:iCs w:val="false"/>
        </w:rPr>
        <w:t>maize</w:t>
      </w:r>
      <w:r>
        <w:rPr/>
        <w:t xml:space="preserve"> or </w:t>
      </w:r>
      <w:r>
        <w:rPr/>
        <w:t>tomato</w:t>
      </w:r>
      <w:r>
        <w:rPr/>
        <w:t xml:space="preserve"> </w:t>
      </w:r>
      <w:r>
        <w:rPr>
          <w:position w:val="0"/>
          <w:sz w:val="24"/>
          <w:vertAlign w:val="baseline"/>
        </w:rPr>
        <w:t>(Lillo et al., 2001; Lillo &amp; Ruoff, 1989; Tucker et al., 2004; Z. Yang &amp; Midmore, 2005)</w:t>
      </w:r>
      <w:r>
        <w:rPr/>
        <w:t xml:space="preserve">⁠. In addition, light is apparently an important factor for NR to maintain its rhythmic behavior. Rhythms in NR activity or NR gene expression profiles were shown to persist only in continuous light but not in darkness in plants </w:t>
      </w:r>
      <w:r>
        <w:rPr>
          <w:position w:val="0"/>
          <w:sz w:val="24"/>
          <w:vertAlign w:val="baseline"/>
        </w:rPr>
        <w:t>(Lillo et al., 2001; Lillo &amp; Ruoff, 1989)</w:t>
      </w:r>
      <w:r>
        <w:rPr/>
        <w:t xml:space="preserve">⁠. These results are in agreement with the transcriptomic data obtained in this work, where NR gene expression rhythmic profiles are maintained only under light-dark cycles and constant light. This </w:t>
      </w:r>
      <w:r>
        <w:rPr/>
        <w:t xml:space="preserve">transcriptomic </w:t>
      </w:r>
      <w:r>
        <w:rPr/>
        <w:t xml:space="preserve">behavior is also </w:t>
      </w:r>
      <w:r>
        <w:rPr/>
        <w:t>present</w:t>
      </w:r>
      <w:r>
        <w:rPr/>
        <w:t xml:space="preserve"> in others enzymes involved in this pathway </w:t>
      </w:r>
      <w:r>
        <w:rPr/>
        <w:t>(Fig. 41)</w:t>
      </w:r>
      <w:r>
        <w:rPr/>
        <w:t xml:space="preserve">. </w:t>
      </w:r>
      <w:r>
        <mc:AlternateContent>
          <mc:Choice Requires="wps">
            <w:drawing>
              <wp:anchor behindDoc="0" distT="0" distB="0" distL="0" distR="0" simplePos="0" locked="0" layoutInCell="1" allowOverlap="1" relativeHeight="87">
                <wp:simplePos x="0" y="0"/>
                <wp:positionH relativeFrom="column">
                  <wp:posOffset>107315</wp:posOffset>
                </wp:positionH>
                <wp:positionV relativeFrom="paragraph">
                  <wp:posOffset>14605</wp:posOffset>
                </wp:positionV>
                <wp:extent cx="5715000" cy="4315460"/>
                <wp:effectExtent l="0" t="0" r="0" b="0"/>
                <wp:wrapTopAndBottom/>
                <wp:docPr id="124" name="Marco41"/>
                <a:graphic xmlns:a="http://schemas.openxmlformats.org/drawingml/2006/main">
                  <a:graphicData uri="http://schemas.microsoft.com/office/word/2010/wordprocessingShape">
                    <wps:wsp>
                      <wps:cNvSpPr txBox="1"/>
                      <wps:spPr>
                        <a:xfrm>
                          <a:off x="0" y="0"/>
                          <a:ext cx="5715000" cy="4315460"/>
                        </a:xfrm>
                        <a:prstGeom prst="rect"/>
                      </wps:spPr>
                      <wps:txbx>
                        <w:txbxContent>
                          <w:p>
                            <w:pPr>
                              <w:pStyle w:val="Figure"/>
                              <w:spacing w:before="120" w:after="120"/>
                              <w:rPr/>
                            </w:pPr>
                            <w:r>
                              <w:rPr/>
                              <w:drawing>
                                <wp:inline distT="0" distB="0" distL="0" distR="0">
                                  <wp:extent cx="5715000" cy="3794760"/>
                                  <wp:effectExtent l="0" t="0" r="0" b="0"/>
                                  <wp:docPr id="12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sz w:val="16"/>
                                <w:szCs w:val="16"/>
                              </w:rPr>
                            </w:pPr>
                            <w:r>
                              <w:rPr>
                                <w:b/>
                                <w:bCs/>
                                <w:sz w:val="16"/>
                                <w:szCs w:val="16"/>
                              </w:rPr>
                            </w:r>
                          </w:p>
                        </w:txbxContent>
                      </wps:txbx>
                      <wps:bodyPr anchor="t" lIns="0" tIns="0" rIns="0" bIns="0">
                        <a:noAutofit/>
                      </wps:bodyPr>
                    </wps:wsp>
                  </a:graphicData>
                </a:graphic>
              </wp:anchor>
            </w:drawing>
          </mc:Choice>
          <mc:Fallback>
            <w:pict>
              <v:rect style="position:absolute;rotation:0;width:450pt;height:339.8pt;mso-wrap-distance-left:0pt;mso-wrap-distance-right:0pt;mso-wrap-distance-top:0pt;mso-wrap-distance-bottom:0pt;margin-top:1.15pt;mso-position-vertical-relative:text;margin-left:8.45pt;mso-position-horizontal-relative:text">
                <v:textbox inset="0in,0in,0in,0in">
                  <w:txbxContent>
                    <w:p>
                      <w:pPr>
                        <w:pStyle w:val="Figure"/>
                        <w:spacing w:before="120" w:after="120"/>
                        <w:rPr/>
                      </w:pPr>
                      <w:r>
                        <w:rPr/>
                        <w:drawing>
                          <wp:inline distT="0" distB="0" distL="0" distR="0">
                            <wp:extent cx="5715000" cy="3794760"/>
                            <wp:effectExtent l="0" t="0" r="0" b="0"/>
                            <wp:docPr id="12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sz w:val="16"/>
                          <w:szCs w:val="16"/>
                        </w:rPr>
                      </w:pPr>
                      <w:r>
                        <w:rPr>
                          <w:b/>
                          <w:bCs/>
                          <w:sz w:val="16"/>
                          <w:szCs w:val="16"/>
                        </w:rPr>
                      </w:r>
                    </w:p>
                  </w:txbxContent>
                </v:textbox>
                <w10:wrap type="topAndBottom"/>
              </v:rect>
            </w:pict>
          </mc:Fallback>
        </mc:AlternateContent>
      </w:r>
    </w:p>
    <w:p>
      <w:pPr>
        <w:pStyle w:val="Cuerpodetexto"/>
        <w:rPr/>
      </w:pPr>
      <w:r>
        <w:rPr/>
        <w:t xml:space="preserve">Genes involved in this pathway reach their maximum level of expression few hours before sunrise during summer photoperiod, presenting a clear anticipation to the light period. This anticipation become larger in winter photoperiod, where these genes reach their maximum expression level in the first part of the night (Fig. 41). </w:t>
      </w:r>
    </w:p>
    <w:p>
      <w:pPr>
        <w:pStyle w:val="Cuerpodetexto"/>
        <w:rPr/>
      </w:pPr>
      <w:r>
        <w:rPr/>
        <w:t>P</w:t>
      </w:r>
      <w:r>
        <w:rPr/>
        <w:t xml:space="preserve">rotein abundance profiles are coincident with gene expression profiles except for the 8-16h offset observed in the enzymes from this pathway (Fig. 42). Enzymatic activities of NR and GS presented a significant rhythmic profile with a p-value lower than 0.05 and there is an almost non-existent offset between their protein abundance profile and their activity. </w:t>
      </w:r>
      <w:r>
        <mc:AlternateContent>
          <mc:Choice Requires="wps">
            <w:drawing>
              <wp:anchor behindDoc="0" distT="0" distB="0" distL="0" distR="0" simplePos="0" locked="0" layoutInCell="1" allowOverlap="1" relativeHeight="89">
                <wp:simplePos x="0" y="0"/>
                <wp:positionH relativeFrom="column">
                  <wp:posOffset>948690</wp:posOffset>
                </wp:positionH>
                <wp:positionV relativeFrom="paragraph">
                  <wp:posOffset>-102870</wp:posOffset>
                </wp:positionV>
                <wp:extent cx="3985260" cy="3965575"/>
                <wp:effectExtent l="0" t="0" r="0" b="0"/>
                <wp:wrapTopAndBottom/>
                <wp:docPr id="127" name="Marco42"/>
                <a:graphic xmlns:a="http://schemas.openxmlformats.org/drawingml/2006/main">
                  <a:graphicData uri="http://schemas.microsoft.com/office/word/2010/wordprocessingShape">
                    <wps:wsp>
                      <wps:cNvSpPr txBox="1"/>
                      <wps:spPr>
                        <a:xfrm>
                          <a:off x="0" y="0"/>
                          <a:ext cx="3985260" cy="3965575"/>
                        </a:xfrm>
                        <a:prstGeom prst="rect"/>
                      </wps:spPr>
                      <wps:txbx>
                        <w:txbxContent>
                          <w:p>
                            <w:pPr>
                              <w:pStyle w:val="Figure"/>
                              <w:spacing w:before="120" w:after="120"/>
                              <w:rPr/>
                            </w:pPr>
                            <w:r>
                              <w:rPr/>
                              <w:drawing>
                                <wp:inline distT="0" distB="0" distL="0" distR="0">
                                  <wp:extent cx="3985260" cy="3538855"/>
                                  <wp:effectExtent l="0" t="0" r="0" b="0"/>
                                  <wp:docPr id="12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wps:txbx>
                      <wps:bodyPr anchor="t" lIns="0" tIns="0" rIns="0" bIns="0">
                        <a:noAutofit/>
                      </wps:bodyPr>
                    </wps:wsp>
                  </a:graphicData>
                </a:graphic>
              </wp:anchor>
            </w:drawing>
          </mc:Choice>
          <mc:Fallback>
            <w:pict>
              <v:rect style="position:absolute;rotation:0;width:313.8pt;height:312.25pt;mso-wrap-distance-left:0pt;mso-wrap-distance-right:0pt;mso-wrap-distance-top:0pt;mso-wrap-distance-bottom:0pt;margin-top:-8.1pt;mso-position-vertical-relative:text;margin-left:74.7pt;mso-position-horizontal-relative:text">
                <v:textbox inset="0in,0in,0in,0in">
                  <w:txbxContent>
                    <w:p>
                      <w:pPr>
                        <w:pStyle w:val="Figure"/>
                        <w:spacing w:before="120" w:after="120"/>
                        <w:rPr/>
                      </w:pPr>
                      <w:r>
                        <w:rPr/>
                        <w:drawing>
                          <wp:inline distT="0" distB="0" distL="0" distR="0">
                            <wp:extent cx="3985260" cy="3538855"/>
                            <wp:effectExtent l="0" t="0" r="0" b="0"/>
                            <wp:docPr id="12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v:textbox>
                <w10:wrap type="topAndBottom"/>
              </v:rect>
            </w:pict>
          </mc:Fallback>
        </mc:AlternateContent>
      </w:r>
    </w:p>
    <w:p>
      <w:pPr>
        <w:pStyle w:val="Cuerpodetexto"/>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around sunrise in both cases (Fig. 41). This is a clear example of how </w:t>
      </w:r>
      <w:r>
        <w:rPr>
          <w:i/>
          <w:iCs/>
        </w:rPr>
        <w:t>Ostreococcus</w:t>
      </w:r>
      <w:r>
        <w:rPr/>
        <w:t xml:space="preserve"> adjust its transcriptional program in order to ensure the presence of proteins at the exact right time, in spite of their specific translation offset.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95" w:name="__RefHeading___Toc134169_215731975"/>
      <w:bookmarkEnd w:id="95"/>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50"/>
          <w:footerReference w:type="default" r:id="rId51"/>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Valverde, F.,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Farré, E. M., &amp; Weise, S. E. (2012). The interactions between the circadian clock and primary metabolism. In </w:t>
      </w:r>
      <w:r>
        <w:rPr>
          <w:rFonts w:ascii="Liberation Sans" w:hAnsi="Liberation Sans"/>
          <w:i/>
          <w:sz w:val="24"/>
        </w:rPr>
        <w:t>Current Opinion in Plant Biology</w:t>
      </w:r>
      <w:r>
        <w:rPr>
          <w:rFonts w:ascii="Liberation Sans" w:hAnsi="Liberation Sans"/>
          <w:sz w:val="24"/>
        </w:rPr>
        <w:t xml:space="preserve"> (Vol. 15, Issue 3). https://doi.org/10.1016/j.pbi.2012.01.013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Graf, A., Schlereth, A., Stitt, M., &amp; Smith, A. M. (2010). Circadian control of carbohydrate availability for growth in Arabidopsis plants at night.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107</w:t>
      </w:r>
      <w:r>
        <w:rPr>
          <w:rFonts w:ascii="Liberation Sans" w:hAnsi="Liberation Sans"/>
          <w:sz w:val="24"/>
        </w:rPr>
        <w:t>(20), 9458–9463. https://doi.org/10.1073/pnas.0914299107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(2011a).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(2011b).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2060–2070.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Mack, G. A., &amp; Wolfe, D. A. (1981). K-sample rank tests for umbrella alternatives. </w:t>
      </w:r>
      <w:r>
        <w:rPr>
          <w:rFonts w:ascii="Liberation Sans" w:hAnsi="Liberation Sans"/>
          <w:i/>
          <w:sz w:val="24"/>
        </w:rPr>
        <w:t>Journal of the American Statistical Association</w:t>
      </w:r>
      <w:r>
        <w:rPr>
          <w:rFonts w:ascii="Liberation Sans" w:hAnsi="Liberation Sans"/>
          <w:sz w:val="24"/>
        </w:rPr>
        <w:t xml:space="preserve">, </w:t>
      </w:r>
      <w:r>
        <w:rPr>
          <w:rFonts w:ascii="Liberation Sans" w:hAnsi="Liberation Sans"/>
          <w:i/>
          <w:sz w:val="24"/>
        </w:rPr>
        <w:t>76</w:t>
      </w:r>
      <w:r>
        <w:rPr>
          <w:rFonts w:ascii="Liberation Sans" w:hAnsi="Liberation Sans"/>
          <w:sz w:val="24"/>
        </w:rPr>
        <w:t>(373). https://doi.org/10.1080/01621459.1981.10477625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52"/>
      <w:footerReference w:type="default" r:id="rId53"/>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ans">
    <w:altName w:val="Arial"/>
    <w:charset w:val="01"/>
    <w:family w:val="swiss"/>
    <w:pitch w:val="default"/>
  </w:font>
  <w:font w:name="Liberation Sans">
    <w:altName w:val="Arial"/>
    <w:charset w:val="01"/>
    <w:family w:val="auto"/>
    <w:pitch w:val="variable"/>
  </w:font>
  <w:font w:name="Symbol">
    <w:charset w:val="02"/>
    <w:family w:val="decorative"/>
    <w:pitch w:val="variable"/>
  </w:font>
  <w:font w:name="Liberation Serif">
    <w:altName w:val="Times New Roman"/>
    <w:charset w:val="01"/>
    <w:family w:val="auto"/>
    <w:pitch w:val="default"/>
  </w:font>
  <w:font w:name="Georgia">
    <w:altName w:val="Palatino"/>
    <w:charset w:val="01"/>
    <w:family w:val="auto"/>
    <w:pitch w:val="default"/>
  </w:font>
  <w:font w:name="Liberation Sans">
    <w:altName w:val="Arial"/>
    <w:charset w:val="01"/>
    <w:family w:val="roman"/>
    <w:pitch w:val="variable"/>
  </w:font>
  <w:font w:name="serif">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46</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46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46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pStyle w:val="Ttulo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paragraph" w:styleId="Ttulo5">
    <w:name w:val="Heading 5"/>
    <w:basedOn w:val="Ttulo"/>
    <w:next w:val="Cuerpodetexto"/>
    <w:qFormat/>
    <w:pPr>
      <w:numPr>
        <w:ilvl w:val="4"/>
        <w:numId w:val="1"/>
      </w:numPr>
      <w:spacing w:before="120" w:after="60"/>
      <w:outlineLvl w:val="4"/>
    </w:pPr>
    <w:rPr>
      <w:b/>
      <w:bCs/>
      <w:sz w:val="24"/>
      <w:szCs w:val="24"/>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character" w:styleId="Fuentedeprrafopredeter">
    <w:name w:val="Fuente de párrafo predeter."/>
    <w:qFormat/>
    <w:rPr/>
  </w:style>
  <w:style w:type="character" w:styleId="Nfasis">
    <w:name w:val="Énfasis"/>
    <w:qFormat/>
    <w:rPr>
      <w:i/>
      <w:i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 w:type="paragraph" w:styleId="Sumario5">
    <w:name w:val="TOC 5"/>
    <w:basedOn w:val="Ndice"/>
    <w:pPr>
      <w:tabs>
        <w:tab w:val="clear" w:pos="720"/>
        <w:tab w:val="right" w:pos="8506" w:leader="dot"/>
      </w:tabs>
      <w:ind w:left="1132"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jpeg"/><Relationship Id="rId46" Type="http://schemas.openxmlformats.org/officeDocument/2006/relationships/image" Target="media/image43.png"/><Relationship Id="rId47" Type="http://schemas.openxmlformats.org/officeDocument/2006/relationships/image" Target="media/image44.jpeg"/><Relationship Id="rId48" Type="http://schemas.openxmlformats.org/officeDocument/2006/relationships/image" Target="media/image45.jpeg"/><Relationship Id="rId49" Type="http://schemas.openxmlformats.org/officeDocument/2006/relationships/image" Target="media/image46.png"/><Relationship Id="rId50" Type="http://schemas.openxmlformats.org/officeDocument/2006/relationships/header" Target="header2.xml"/><Relationship Id="rId51" Type="http://schemas.openxmlformats.org/officeDocument/2006/relationships/footer" Target="footer2.xml"/><Relationship Id="rId52" Type="http://schemas.openxmlformats.org/officeDocument/2006/relationships/header" Target="header3.xml"/><Relationship Id="rId53" Type="http://schemas.openxmlformats.org/officeDocument/2006/relationships/footer" Target="footer3.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14761</TotalTime>
  <Application>LibreOffice/6.4.7.2$Linux_X86_64 LibreOffice_project/40$Build-2</Application>
  <Pages>168</Pages>
  <Words>39759</Words>
  <Characters>231503</Characters>
  <CharactersWithSpaces>270515</CharactersWithSpaces>
  <Paragraphs>935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2023-02-15T13:39:09Z</dcterms:modified>
  <cp:revision>268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